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F49EC" w14:textId="25712885" w:rsidR="00AB33B9" w:rsidRPr="00AB33B9" w:rsidRDefault="00AB33B9" w:rsidP="00AB33B9">
      <w:pPr>
        <w:rPr>
          <w:rFonts w:ascii="Verdana" w:hAnsi="Verdana"/>
          <w:sz w:val="24"/>
          <w:szCs w:val="24"/>
        </w:rPr>
      </w:pPr>
      <w:r w:rsidRPr="0071660A">
        <w:rPr>
          <w:rFonts w:ascii="Verdana" w:hAnsi="Verdana"/>
          <w:b/>
          <w:bCs/>
          <w:sz w:val="24"/>
          <w:szCs w:val="24"/>
        </w:rPr>
        <w:t>Question 4:</w:t>
      </w:r>
      <w:r w:rsidR="00356560" w:rsidRPr="0071660A">
        <w:rPr>
          <w:rFonts w:ascii="Verdana" w:hAnsi="Verdana"/>
          <w:b/>
          <w:bCs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="00356560">
        <w:rPr>
          <w:rFonts w:ascii="Verdana" w:hAnsi="Verdana"/>
          <w:sz w:val="24"/>
          <w:szCs w:val="24"/>
        </w:rPr>
        <w:tab/>
      </w:r>
      <w:r w:rsidRPr="00AB33B9">
        <w:rPr>
          <w:rFonts w:ascii="Verdana" w:hAnsi="Verdana"/>
          <w:sz w:val="24"/>
          <w:szCs w:val="24"/>
        </w:rPr>
        <w:t>(16 Marks)</w:t>
      </w:r>
    </w:p>
    <w:p w14:paraId="6CB4165A" w14:textId="3C680342" w:rsidR="00AB33B9" w:rsidRPr="00AB33B9" w:rsidRDefault="00AB33B9" w:rsidP="0071660A">
      <w:pPr>
        <w:ind w:firstLine="720"/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Install Debian Linux on your system either by setting up a virtual machine or by configuring</w:t>
      </w:r>
      <w:r w:rsidR="00356560">
        <w:rPr>
          <w:rFonts w:ascii="Verdana" w:hAnsi="Verdana"/>
          <w:sz w:val="24"/>
          <w:szCs w:val="24"/>
        </w:rPr>
        <w:t xml:space="preserve"> </w:t>
      </w:r>
      <w:r w:rsidRPr="00AB33B9">
        <w:rPr>
          <w:rFonts w:ascii="Verdana" w:hAnsi="Verdana"/>
          <w:sz w:val="24"/>
          <w:szCs w:val="24"/>
        </w:rPr>
        <w:t>a dual boot environment.</w:t>
      </w:r>
      <w:r w:rsidR="00356560">
        <w:rPr>
          <w:rFonts w:ascii="Verdana" w:hAnsi="Verdana"/>
          <w:sz w:val="24"/>
          <w:szCs w:val="24"/>
        </w:rPr>
        <w:t xml:space="preserve"> Applied Specification: </w:t>
      </w:r>
      <w:r w:rsidRPr="00AB33B9">
        <w:rPr>
          <w:rFonts w:ascii="Verdana" w:hAnsi="Verdana"/>
          <w:sz w:val="24"/>
          <w:szCs w:val="24"/>
        </w:rPr>
        <w:t>RAM – 4GB (approx.)</w:t>
      </w:r>
      <w:r w:rsidR="00356560">
        <w:rPr>
          <w:rFonts w:ascii="Verdana" w:hAnsi="Verdana"/>
          <w:sz w:val="24"/>
          <w:szCs w:val="24"/>
        </w:rPr>
        <w:t xml:space="preserve"> </w:t>
      </w:r>
      <w:r w:rsidRPr="00AB33B9">
        <w:rPr>
          <w:rFonts w:ascii="Verdana" w:hAnsi="Verdana"/>
          <w:sz w:val="24"/>
          <w:szCs w:val="24"/>
        </w:rPr>
        <w:t>2 Virtual CPU cores</w:t>
      </w:r>
      <w:r w:rsidR="00356560">
        <w:rPr>
          <w:rFonts w:ascii="Verdana" w:hAnsi="Verdana"/>
          <w:sz w:val="24"/>
          <w:szCs w:val="24"/>
        </w:rPr>
        <w:t xml:space="preserve"> </w:t>
      </w:r>
      <w:r w:rsidRPr="00AB33B9">
        <w:rPr>
          <w:rFonts w:ascii="Verdana" w:hAnsi="Verdana"/>
          <w:sz w:val="24"/>
          <w:szCs w:val="24"/>
        </w:rPr>
        <w:t>20GB of hard drive</w:t>
      </w:r>
    </w:p>
    <w:p w14:paraId="53CA7AF9" w14:textId="77777777" w:rsidR="00AB33B9" w:rsidRPr="00AB33B9" w:rsidRDefault="00AB33B9" w:rsidP="00AB33B9">
      <w:pPr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Deliverables:</w:t>
      </w:r>
    </w:p>
    <w:p w14:paraId="19DC7B1A" w14:textId="77777777" w:rsidR="00AB33B9" w:rsidRPr="00AB33B9" w:rsidRDefault="00AB33B9" w:rsidP="00AB33B9">
      <w:pPr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 A document with screenshots/pictures of each step of the installation process. (You</w:t>
      </w:r>
    </w:p>
    <w:p w14:paraId="3A6B435A" w14:textId="77777777" w:rsidR="00AB33B9" w:rsidRPr="00AB33B9" w:rsidRDefault="00AB33B9" w:rsidP="00AB33B9">
      <w:pPr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can also click pictures with your smartphone)</w:t>
      </w:r>
    </w:p>
    <w:p w14:paraId="4003A24C" w14:textId="77777777" w:rsidR="00AB33B9" w:rsidRPr="00AB33B9" w:rsidRDefault="00AB33B9" w:rsidP="00AB33B9">
      <w:pPr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 A brief description of any issues encountered and their resolution.</w:t>
      </w:r>
    </w:p>
    <w:p w14:paraId="3EADF392" w14:textId="7D51D2A4" w:rsidR="00356560" w:rsidRDefault="00AB33B9" w:rsidP="00AB33B9">
      <w:pPr>
        <w:rPr>
          <w:rFonts w:ascii="Verdana" w:hAnsi="Verdana"/>
          <w:sz w:val="24"/>
          <w:szCs w:val="24"/>
        </w:rPr>
      </w:pPr>
      <w:r w:rsidRPr="00AB33B9">
        <w:rPr>
          <w:rFonts w:ascii="Verdana" w:hAnsi="Verdana"/>
          <w:sz w:val="24"/>
          <w:szCs w:val="24"/>
        </w:rPr>
        <w:t> Verification of successful installation by providing screenshots of the Debian desktop</w:t>
      </w:r>
      <w:r w:rsidR="00356560">
        <w:rPr>
          <w:rFonts w:ascii="Verdana" w:hAnsi="Verdana"/>
          <w:sz w:val="24"/>
          <w:szCs w:val="24"/>
        </w:rPr>
        <w:t xml:space="preserve"> </w:t>
      </w:r>
      <w:r w:rsidRPr="00AB33B9">
        <w:rPr>
          <w:rFonts w:ascii="Verdana" w:hAnsi="Verdana"/>
          <w:sz w:val="24"/>
          <w:szCs w:val="24"/>
        </w:rPr>
        <w:t>environment.</w:t>
      </w:r>
    </w:p>
    <w:p w14:paraId="106B2F01" w14:textId="45E9DB42" w:rsidR="00356560" w:rsidRPr="0071660A" w:rsidRDefault="00A14D82" w:rsidP="00AB33B9">
      <w:pPr>
        <w:rPr>
          <w:rFonts w:ascii="Verdana" w:hAnsi="Verdana"/>
          <w:b/>
          <w:bCs/>
          <w:sz w:val="24"/>
          <w:szCs w:val="24"/>
        </w:rPr>
      </w:pPr>
      <w:r w:rsidRPr="0071660A">
        <w:rPr>
          <w:rFonts w:ascii="Verdana" w:hAnsi="Verdana"/>
          <w:b/>
          <w:bCs/>
          <w:sz w:val="24"/>
          <w:szCs w:val="24"/>
        </w:rPr>
        <w:t>Answer:</w:t>
      </w:r>
    </w:p>
    <w:p w14:paraId="40E8B532" w14:textId="79BE2E2B" w:rsidR="00A14D82" w:rsidRDefault="00A14D82" w:rsidP="00AB33B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1: </w:t>
      </w:r>
      <w:r w:rsidR="00C55A53">
        <w:rPr>
          <w:rFonts w:ascii="Verdana" w:hAnsi="Verdana"/>
          <w:sz w:val="24"/>
          <w:szCs w:val="24"/>
        </w:rPr>
        <w:t>Download Debian Iso file from ‘</w:t>
      </w:r>
      <w:r w:rsidR="00FF618B" w:rsidRPr="00FF618B">
        <w:rPr>
          <w:rFonts w:ascii="Verdana" w:hAnsi="Verdana"/>
          <w:sz w:val="24"/>
          <w:szCs w:val="24"/>
        </w:rPr>
        <w:t>https://www.debian.org/releases/bookworm/</w:t>
      </w:r>
      <w:proofErr w:type="spellStart"/>
      <w:r w:rsidR="00FF618B" w:rsidRPr="00FF618B">
        <w:rPr>
          <w:rFonts w:ascii="Verdana" w:hAnsi="Verdana"/>
          <w:sz w:val="24"/>
          <w:szCs w:val="24"/>
        </w:rPr>
        <w:t>debian</w:t>
      </w:r>
      <w:proofErr w:type="spellEnd"/>
      <w:r w:rsidR="00FF618B" w:rsidRPr="00FF618B">
        <w:rPr>
          <w:rFonts w:ascii="Verdana" w:hAnsi="Verdana"/>
          <w:sz w:val="24"/>
          <w:szCs w:val="24"/>
        </w:rPr>
        <w:t>-installer/</w:t>
      </w:r>
      <w:r w:rsidR="00C55A53">
        <w:rPr>
          <w:rFonts w:ascii="Verdana" w:hAnsi="Verdana"/>
          <w:sz w:val="24"/>
          <w:szCs w:val="24"/>
        </w:rPr>
        <w:t>’</w:t>
      </w:r>
      <w:r w:rsidR="008F10C6">
        <w:rPr>
          <w:rFonts w:ascii="Verdana" w:hAnsi="Verdana"/>
          <w:sz w:val="24"/>
          <w:szCs w:val="24"/>
        </w:rPr>
        <w:t>.</w:t>
      </w:r>
    </w:p>
    <w:p w14:paraId="6E76FE4E" w14:textId="21ACD99C" w:rsidR="00C94C58" w:rsidRDefault="00C94C58" w:rsidP="00AB33B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  <w:t>I download</w:t>
      </w:r>
      <w:r w:rsidR="00D738E5">
        <w:rPr>
          <w:rFonts w:ascii="Verdana" w:hAnsi="Verdana"/>
          <w:sz w:val="24"/>
          <w:szCs w:val="24"/>
        </w:rPr>
        <w:t xml:space="preserve"> = ‘</w:t>
      </w:r>
      <w:r w:rsidR="00D738E5" w:rsidRPr="00D738E5">
        <w:rPr>
          <w:rFonts w:ascii="Verdana" w:hAnsi="Verdana"/>
          <w:sz w:val="24"/>
          <w:szCs w:val="24"/>
        </w:rPr>
        <w:t>https://cdimage.debian.org/debian-cd/current/amd64/iso-cd/debian-12.6.0-amd64-netinst.iso</w:t>
      </w:r>
      <w:proofErr w:type="gramStart"/>
      <w:r w:rsidR="00D738E5">
        <w:rPr>
          <w:rFonts w:ascii="Verdana" w:hAnsi="Verdana"/>
          <w:sz w:val="24"/>
          <w:szCs w:val="24"/>
        </w:rPr>
        <w:t>’</w:t>
      </w:r>
      <w:r w:rsidR="008F10C6">
        <w:rPr>
          <w:rFonts w:ascii="Verdana" w:hAnsi="Verdana"/>
          <w:sz w:val="24"/>
          <w:szCs w:val="24"/>
        </w:rPr>
        <w:t>.</w:t>
      </w:r>
      <w:proofErr w:type="gramEnd"/>
    </w:p>
    <w:p w14:paraId="7C4410A4" w14:textId="77777777" w:rsidR="00B709F7" w:rsidRDefault="00B709F7" w:rsidP="00AB33B9">
      <w:pPr>
        <w:rPr>
          <w:rFonts w:ascii="Verdana" w:hAnsi="Verdana"/>
          <w:sz w:val="24"/>
          <w:szCs w:val="24"/>
        </w:rPr>
      </w:pPr>
    </w:p>
    <w:p w14:paraId="60DF1CA2" w14:textId="618232E5" w:rsidR="008F10C6" w:rsidRDefault="0087147D" w:rsidP="00AB33B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Step 2: Download Virtual box or VMware</w:t>
      </w:r>
      <w:r w:rsidR="00FA73FD">
        <w:rPr>
          <w:rFonts w:ascii="Verdana" w:hAnsi="Verdana"/>
          <w:sz w:val="24"/>
          <w:szCs w:val="24"/>
        </w:rPr>
        <w:t xml:space="preserve"> from </w:t>
      </w:r>
      <w:r w:rsidR="00E02F4D">
        <w:rPr>
          <w:rFonts w:ascii="Verdana" w:hAnsi="Verdana"/>
          <w:sz w:val="24"/>
          <w:szCs w:val="24"/>
        </w:rPr>
        <w:t xml:space="preserve">their respective </w:t>
      </w:r>
      <w:r w:rsidR="008F10C6">
        <w:rPr>
          <w:rFonts w:ascii="Verdana" w:hAnsi="Verdana"/>
          <w:sz w:val="24"/>
          <w:szCs w:val="24"/>
        </w:rPr>
        <w:t>sites.</w:t>
      </w:r>
    </w:p>
    <w:p w14:paraId="0556F99F" w14:textId="4841AF42" w:rsidR="0087147D" w:rsidRDefault="008F10C6" w:rsidP="008F10C6">
      <w:pPr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 used VirtualBox download: </w:t>
      </w:r>
      <w:r w:rsidR="00FA73FD">
        <w:rPr>
          <w:rFonts w:ascii="Verdana" w:hAnsi="Verdana"/>
          <w:sz w:val="24"/>
          <w:szCs w:val="24"/>
        </w:rPr>
        <w:t>‘</w:t>
      </w:r>
      <w:r w:rsidR="00C74B26" w:rsidRPr="00C74B26">
        <w:rPr>
          <w:rFonts w:ascii="Verdana" w:hAnsi="Verdana"/>
          <w:sz w:val="24"/>
          <w:szCs w:val="24"/>
        </w:rPr>
        <w:t>https://download.virtualbox.org/virtualbox/7.0.20/VirtualBox-7.0.20-163906-Win.exe</w:t>
      </w:r>
      <w:proofErr w:type="gramStart"/>
      <w:r w:rsidR="00FA73FD">
        <w:rPr>
          <w:rFonts w:ascii="Verdana" w:hAnsi="Verdana"/>
          <w:sz w:val="24"/>
          <w:szCs w:val="24"/>
        </w:rPr>
        <w:t>’</w:t>
      </w:r>
      <w:r>
        <w:rPr>
          <w:rFonts w:ascii="Verdana" w:hAnsi="Verdana"/>
          <w:sz w:val="24"/>
          <w:szCs w:val="24"/>
        </w:rPr>
        <w:t>.</w:t>
      </w:r>
      <w:proofErr w:type="gramEnd"/>
    </w:p>
    <w:p w14:paraId="74C4FC24" w14:textId="77777777" w:rsidR="008F10C6" w:rsidRDefault="008F10C6" w:rsidP="008F10C6">
      <w:pPr>
        <w:rPr>
          <w:rFonts w:ascii="Verdana" w:hAnsi="Verdana"/>
          <w:sz w:val="24"/>
          <w:szCs w:val="24"/>
        </w:rPr>
      </w:pPr>
    </w:p>
    <w:p w14:paraId="5F8738B3" w14:textId="45AB7806" w:rsidR="008F10C6" w:rsidRDefault="008F10C6" w:rsidP="008F10C6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3: </w:t>
      </w:r>
      <w:r w:rsidR="00DD30DE">
        <w:rPr>
          <w:rFonts w:ascii="Verdana" w:hAnsi="Verdana"/>
          <w:sz w:val="24"/>
          <w:szCs w:val="24"/>
        </w:rPr>
        <w:t>Install Virtual box</w:t>
      </w:r>
      <w:r w:rsidR="00710BBF">
        <w:rPr>
          <w:rFonts w:ascii="Verdana" w:hAnsi="Verdana"/>
          <w:sz w:val="24"/>
          <w:szCs w:val="24"/>
        </w:rPr>
        <w:t>:</w:t>
      </w:r>
    </w:p>
    <w:p w14:paraId="2ED0698A" w14:textId="6A1E5F71" w:rsidR="0071660A" w:rsidRDefault="00E01104" w:rsidP="0071660A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Click on virtual box installation file.</w:t>
      </w:r>
    </w:p>
    <w:p w14:paraId="2A804E87" w14:textId="006E3A77" w:rsidR="003D2689" w:rsidRPr="003D2689" w:rsidRDefault="003D2689" w:rsidP="003D2689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Then click on next </w:t>
      </w:r>
      <w:ins w:id="0" w:author="Bhargav Jani" w:date="2024-07-22T17:55:00Z" w16du:dateUtc="2024-07-22T12:25:00Z">
        <w:r>
          <w:rPr>
            <w:rFonts w:ascii="Verdana" w:hAnsi="Verdana"/>
            <w:sz w:val="24"/>
            <w:szCs w:val="24"/>
          </w:rPr>
          <w:t>and leave it as until installation complete</w:t>
        </w:r>
      </w:ins>
      <w:ins w:id="1" w:author="Bhargav Jani" w:date="2024-07-22T17:56:00Z" w16du:dateUtc="2024-07-22T12:26:00Z">
        <w:r>
          <w:rPr>
            <w:rFonts w:ascii="Verdana" w:hAnsi="Verdana"/>
            <w:sz w:val="24"/>
            <w:szCs w:val="24"/>
          </w:rPr>
          <w:t>, then click on install</w:t>
        </w:r>
      </w:ins>
      <w:ins w:id="2" w:author="Bhargav Jani" w:date="2024-07-22T17:55:00Z" w16du:dateUtc="2024-07-22T12:25:00Z">
        <w:r>
          <w:rPr>
            <w:rFonts w:ascii="Verdana" w:hAnsi="Verdana"/>
            <w:sz w:val="24"/>
            <w:szCs w:val="24"/>
          </w:rPr>
          <w:t>.</w:t>
        </w:r>
      </w:ins>
      <w:del w:id="3" w:author="Bhargav Jani" w:date="2024-07-22T17:54:00Z" w16du:dateUtc="2024-07-22T12:24:00Z">
        <w:r w:rsidDel="008D3CBA">
          <w:rPr>
            <w:rFonts w:ascii="Verdana" w:hAnsi="Verdana"/>
            <w:sz w:val="24"/>
            <w:szCs w:val="24"/>
          </w:rPr>
          <w:delText>;</w:delText>
        </w:r>
      </w:del>
    </w:p>
    <w:p w14:paraId="536121F2" w14:textId="77777777" w:rsidR="0071660A" w:rsidRPr="0071660A" w:rsidRDefault="0071660A" w:rsidP="0071660A">
      <w:pPr>
        <w:rPr>
          <w:rFonts w:ascii="Verdana" w:hAnsi="Verdana"/>
          <w:sz w:val="24"/>
          <w:szCs w:val="24"/>
        </w:rPr>
      </w:pPr>
    </w:p>
    <w:p w14:paraId="1796B38C" w14:textId="20D52452" w:rsidR="0071660A" w:rsidRPr="003D2689" w:rsidRDefault="00E50587" w:rsidP="0071660A">
      <w:pPr>
        <w:pStyle w:val="ListParagraph"/>
        <w:numPr>
          <w:ilvl w:val="0"/>
          <w:numId w:val="2"/>
        </w:numPr>
        <w:rPr>
          <w:ins w:id="4" w:author="Bhargav Jani" w:date="2024-07-22T17:55:00Z" w16du:dateUtc="2024-07-22T12:25:00Z"/>
          <w:rFonts w:ascii="Verdana" w:hAnsi="Verdana"/>
          <w:sz w:val="24"/>
          <w:szCs w:val="24"/>
        </w:rPr>
      </w:pPr>
      <w:ins w:id="5" w:author="Bhargav Jani" w:date="2024-07-22T17:54:00Z" w16du:dateUtc="2024-07-22T12:24:00Z">
        <w:r>
          <w:rPr>
            <w:noProof/>
          </w:rPr>
          <mc:AlternateContent>
            <mc:Choice Requires="wpi">
              <w:drawing>
                <wp:anchor distT="0" distB="0" distL="114300" distR="114300" simplePos="0" relativeHeight="251659264" behindDoc="0" locked="0" layoutInCell="1" allowOverlap="1" wp14:anchorId="63D43CC2" wp14:editId="11522618">
                  <wp:simplePos x="0" y="0"/>
                  <wp:positionH relativeFrom="column">
                    <wp:posOffset>2673985</wp:posOffset>
                  </wp:positionH>
                  <wp:positionV relativeFrom="paragraph">
                    <wp:posOffset>542925</wp:posOffset>
                  </wp:positionV>
                  <wp:extent cx="519840" cy="749520"/>
                  <wp:effectExtent l="38100" t="57150" r="52070" b="50800"/>
                  <wp:wrapNone/>
                  <wp:docPr id="413488756" name="Ink 1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6">
                        <w14:nvContentPartPr>
                          <w14:cNvContentPartPr/>
                        </w14:nvContentPartPr>
                        <w14:xfrm>
                          <a:off x="0" y="0"/>
                          <a:ext cx="519840" cy="74952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type w14:anchorId="47B9F58C"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nk 1" o:spid="_x0000_s1026" type="#_x0000_t75" style="position:absolute;margin-left:209.85pt;margin-top:42.05pt;width:42.35pt;height:6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">
                  <v:imagedata r:id="rId7" o:title=""/>
                </v:shape>
              </w:pict>
            </mc:Fallback>
          </mc:AlternateContent>
        </w:r>
      </w:ins>
      <w:r w:rsidR="009C46D8" w:rsidRPr="009C46D8">
        <w:rPr>
          <w:noProof/>
        </w:rPr>
        <w:drawing>
          <wp:inline distT="0" distB="0" distL="0" distR="0" wp14:anchorId="42816D77" wp14:editId="574EE97E">
            <wp:extent cx="5097051" cy="2867030"/>
            <wp:effectExtent l="0" t="0" r="8890" b="0"/>
            <wp:docPr id="93712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21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8095" cy="287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0425" w14:textId="64CC9141" w:rsidR="0049480E" w:rsidRDefault="005F2A6A" w:rsidP="00A7465D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ED5863" wp14:editId="61AF2735">
            <wp:extent cx="4152900" cy="2335956"/>
            <wp:effectExtent l="0" t="0" r="0" b="7620"/>
            <wp:docPr id="52287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9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1963" cy="234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EA92" w14:textId="77777777" w:rsidR="00D87532" w:rsidRPr="00D87532" w:rsidRDefault="00D87532" w:rsidP="00D87532">
      <w:pPr>
        <w:jc w:val="center"/>
        <w:rPr>
          <w:rFonts w:ascii="Verdana" w:hAnsi="Verdana"/>
          <w:sz w:val="24"/>
          <w:szCs w:val="24"/>
        </w:rPr>
      </w:pPr>
    </w:p>
    <w:p w14:paraId="3B8CF58A" w14:textId="386F4B0C" w:rsidR="00D87532" w:rsidRPr="00D87532" w:rsidRDefault="005F2A6A" w:rsidP="00D87532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65DEC6C" wp14:editId="4A1BBD37">
            <wp:extent cx="4221480" cy="3341721"/>
            <wp:effectExtent l="0" t="0" r="7620" b="0"/>
            <wp:docPr id="98641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14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6446" cy="33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CDF4" w14:textId="77777777" w:rsidR="00D87532" w:rsidRPr="00D87532" w:rsidRDefault="00D87532" w:rsidP="00D87532">
      <w:pPr>
        <w:jc w:val="center"/>
        <w:rPr>
          <w:rFonts w:ascii="Verdana" w:hAnsi="Verdana"/>
          <w:sz w:val="24"/>
          <w:szCs w:val="24"/>
        </w:rPr>
      </w:pPr>
    </w:p>
    <w:p w14:paraId="75D6D689" w14:textId="1D09AA3E" w:rsidR="00D87532" w:rsidRPr="00D87532" w:rsidRDefault="0089053E" w:rsidP="00D87532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54ABC51" wp14:editId="3877055A">
            <wp:extent cx="4267291" cy="2400300"/>
            <wp:effectExtent l="0" t="0" r="0" b="0"/>
            <wp:docPr id="159102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26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505" cy="24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CAFD" w14:textId="661A1ED3" w:rsidR="00D87532" w:rsidRPr="00D87532" w:rsidRDefault="0035223D" w:rsidP="00D87532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 w:rsidRPr="0035223D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05E84A0" wp14:editId="09DF2FC0">
            <wp:extent cx="4914900" cy="2764572"/>
            <wp:effectExtent l="0" t="0" r="0" b="0"/>
            <wp:docPr id="8782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45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107" cy="277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A9D3" w14:textId="77777777" w:rsidR="00D87532" w:rsidRPr="00D87532" w:rsidRDefault="00D87532" w:rsidP="00D87532">
      <w:pPr>
        <w:jc w:val="center"/>
        <w:rPr>
          <w:rFonts w:ascii="Verdana" w:hAnsi="Verdana"/>
          <w:sz w:val="24"/>
          <w:szCs w:val="24"/>
        </w:rPr>
      </w:pPr>
    </w:p>
    <w:p w14:paraId="70B75DD5" w14:textId="55FBD733" w:rsidR="00D87532" w:rsidRPr="00D87532" w:rsidRDefault="00606A0B" w:rsidP="00D87532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 w:rsidRPr="00606A0B">
        <w:rPr>
          <w:rFonts w:ascii="Verdana" w:hAnsi="Verdana"/>
          <w:noProof/>
          <w:sz w:val="24"/>
          <w:szCs w:val="24"/>
        </w:rPr>
        <w:drawing>
          <wp:inline distT="0" distB="0" distL="0" distR="0" wp14:anchorId="27FF224B" wp14:editId="73C5C299">
            <wp:extent cx="4968240" cy="2794575"/>
            <wp:effectExtent l="0" t="0" r="3810" b="6350"/>
            <wp:docPr id="198592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1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82" cy="28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EFD" w14:textId="77777777" w:rsidR="00D87532" w:rsidRPr="00D87532" w:rsidRDefault="00D87532" w:rsidP="00D87532">
      <w:pPr>
        <w:jc w:val="center"/>
        <w:rPr>
          <w:rFonts w:ascii="Verdana" w:hAnsi="Verdana"/>
          <w:sz w:val="24"/>
          <w:szCs w:val="24"/>
        </w:rPr>
      </w:pPr>
    </w:p>
    <w:p w14:paraId="0956D6B9" w14:textId="298E4B0A" w:rsidR="00D87532" w:rsidRDefault="008B0444" w:rsidP="00D87532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Click on Finish and </w:t>
      </w:r>
      <w:r w:rsidR="00884911">
        <w:rPr>
          <w:rFonts w:ascii="Verdana" w:hAnsi="Verdana"/>
          <w:sz w:val="24"/>
          <w:szCs w:val="24"/>
        </w:rPr>
        <w:t>Open Virtual box.</w:t>
      </w:r>
    </w:p>
    <w:p w14:paraId="5843FF76" w14:textId="77777777" w:rsidR="00D87532" w:rsidRPr="00D87532" w:rsidRDefault="00D87532" w:rsidP="00D87532">
      <w:pPr>
        <w:rPr>
          <w:rFonts w:ascii="Verdana" w:hAnsi="Verdana"/>
          <w:sz w:val="24"/>
          <w:szCs w:val="24"/>
        </w:rPr>
      </w:pPr>
    </w:p>
    <w:p w14:paraId="359054E9" w14:textId="0472228F" w:rsidR="00606A0B" w:rsidRDefault="00DA306A" w:rsidP="001E0402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9A47D73" wp14:editId="57FCEA0F">
                <wp:simplePos x="0" y="0"/>
                <wp:positionH relativeFrom="column">
                  <wp:posOffset>830040</wp:posOffset>
                </wp:positionH>
                <wp:positionV relativeFrom="paragraph">
                  <wp:posOffset>3626245</wp:posOffset>
                </wp:positionV>
                <wp:extent cx="360" cy="360"/>
                <wp:effectExtent l="38100" t="38100" r="38100" b="38100"/>
                <wp:wrapNone/>
                <wp:docPr id="71361594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31F9" id="Ink 6" o:spid="_x0000_s1026" type="#_x0000_t75" style="position:absolute;margin-left:64.85pt;margin-top:285.0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">
                <v:imagedata r:id="rId15" o:title=""/>
              </v:shape>
            </w:pict>
          </mc:Fallback>
        </mc:AlternateContent>
      </w:r>
      <w:r w:rsidR="00606A0B" w:rsidRPr="00606A0B">
        <w:rPr>
          <w:rFonts w:ascii="Verdana" w:hAnsi="Verdana"/>
          <w:noProof/>
          <w:sz w:val="24"/>
          <w:szCs w:val="24"/>
        </w:rPr>
        <w:drawing>
          <wp:inline distT="0" distB="0" distL="0" distR="0" wp14:anchorId="1BBA5696" wp14:editId="1BA5767D">
            <wp:extent cx="4754880" cy="2674563"/>
            <wp:effectExtent l="0" t="0" r="7620" b="0"/>
            <wp:docPr id="134301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18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0488" cy="26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9E5" w14:textId="045621A6" w:rsidR="009276CC" w:rsidRDefault="009276CC" w:rsidP="009276C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Step 3: Open Virtual Box </w:t>
      </w:r>
      <w:r w:rsidR="00F611B1">
        <w:rPr>
          <w:rFonts w:ascii="Verdana" w:hAnsi="Verdana"/>
          <w:sz w:val="24"/>
          <w:szCs w:val="24"/>
        </w:rPr>
        <w:t xml:space="preserve">and Click on new for stabilized new environment for </w:t>
      </w:r>
      <w:r w:rsidR="006A2BF2">
        <w:rPr>
          <w:rFonts w:ascii="Verdana" w:hAnsi="Verdana"/>
          <w:sz w:val="24"/>
          <w:szCs w:val="24"/>
        </w:rPr>
        <w:t>Debian.</w:t>
      </w:r>
    </w:p>
    <w:p w14:paraId="364A0FBE" w14:textId="3C822F1E" w:rsidR="006A2BF2" w:rsidRDefault="00DA306A" w:rsidP="00DA306A">
      <w:pPr>
        <w:pStyle w:val="ListParagraph"/>
        <w:numPr>
          <w:ilvl w:val="0"/>
          <w:numId w:val="2"/>
        </w:numPr>
        <w:jc w:val="center"/>
        <w:rPr>
          <w:rFonts w:ascii="Verdana" w:hAnsi="Verdan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6E62F8" wp14:editId="4FD91981">
                <wp:simplePos x="0" y="0"/>
                <wp:positionH relativeFrom="column">
                  <wp:posOffset>3765960</wp:posOffset>
                </wp:positionH>
                <wp:positionV relativeFrom="paragraph">
                  <wp:posOffset>871615</wp:posOffset>
                </wp:positionV>
                <wp:extent cx="180000" cy="360000"/>
                <wp:effectExtent l="0" t="0" r="10795" b="21590"/>
                <wp:wrapNone/>
                <wp:docPr id="58347475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36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FC7AB" id="Rectangle 5" o:spid="_x0000_s1026" style="position:absolute;margin-left:296.55pt;margin-top:68.65pt;width:14.15pt;height:2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" fillcolor="black" strokeweight=".3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BA7A026" wp14:editId="56B44234">
                <wp:simplePos x="0" y="0"/>
                <wp:positionH relativeFrom="column">
                  <wp:posOffset>3756120</wp:posOffset>
                </wp:positionH>
                <wp:positionV relativeFrom="paragraph">
                  <wp:posOffset>909595</wp:posOffset>
                </wp:positionV>
                <wp:extent cx="360" cy="360"/>
                <wp:effectExtent l="38100" t="38100" r="38100" b="38100"/>
                <wp:wrapNone/>
                <wp:docPr id="20842604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38E2A" id="Ink 3" o:spid="_x0000_s1026" type="#_x0000_t75" style="position:absolute;margin-left:295.25pt;margin-top:71.1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cWt5qyAEAAGoEAAAQAAAAAAAAAAAAAAAAANMDAABk&#10;cnMvaW5rL2luazEueG1sUEsBAi0AFAAGAAgAAAAhAOpoNzXeAAAACwEAAA8AAAAAAAAAAAAAAAAA&#10;yQUAAGRycy9kb3ducmV2LnhtbFBLAQItABQABgAIAAAAIQB5GLydvwAAACEBAAAZAAAAAAAAAAAA&#10;AAAAANQGAABkcnMvX3JlbHMvZTJvRG9jLnhtbC5yZWxzUEsFBgAAAAAGAAYAeAEAAMoHAAAAAA==&#10;">
                <v:imagedata r:id="rId15" o:title=""/>
              </v:shape>
            </w:pict>
          </mc:Fallback>
        </mc:AlternateContent>
      </w:r>
      <w:r w:rsidR="006A2BF2" w:rsidRPr="006A2BF2">
        <w:rPr>
          <w:noProof/>
        </w:rPr>
        <w:drawing>
          <wp:inline distT="0" distB="0" distL="0" distR="0" wp14:anchorId="6341631E" wp14:editId="5DD5A4E4">
            <wp:extent cx="5459423" cy="3070860"/>
            <wp:effectExtent l="0" t="0" r="8255" b="0"/>
            <wp:docPr id="107401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17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9423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8700" w14:textId="3B581E92" w:rsidR="00097141" w:rsidRDefault="00097141" w:rsidP="0009714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4: </w:t>
      </w:r>
      <w:r w:rsidR="00602FDE">
        <w:rPr>
          <w:rFonts w:ascii="Verdana" w:hAnsi="Verdana"/>
          <w:sz w:val="24"/>
          <w:szCs w:val="24"/>
        </w:rPr>
        <w:t xml:space="preserve">After we </w:t>
      </w:r>
      <w:proofErr w:type="gramStart"/>
      <w:r w:rsidR="00602FDE">
        <w:rPr>
          <w:rFonts w:ascii="Verdana" w:hAnsi="Verdana"/>
          <w:sz w:val="24"/>
          <w:szCs w:val="24"/>
        </w:rPr>
        <w:t>have to</w:t>
      </w:r>
      <w:proofErr w:type="gramEnd"/>
      <w:r w:rsidR="00602FDE">
        <w:rPr>
          <w:rFonts w:ascii="Verdana" w:hAnsi="Verdana"/>
          <w:sz w:val="24"/>
          <w:szCs w:val="24"/>
        </w:rPr>
        <w:t xml:space="preserve"> fill given </w:t>
      </w:r>
      <w:r w:rsidR="00145808">
        <w:rPr>
          <w:rFonts w:ascii="Verdana" w:hAnsi="Verdana"/>
          <w:sz w:val="24"/>
          <w:szCs w:val="24"/>
        </w:rPr>
        <w:t>details:</w:t>
      </w:r>
    </w:p>
    <w:p w14:paraId="666057AA" w14:textId="74D16CCB" w:rsidR="00145808" w:rsidRDefault="00D85D70" w:rsidP="006B22BA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5FD1B0D" wp14:editId="08E5F75B">
                <wp:simplePos x="0" y="0"/>
                <wp:positionH relativeFrom="column">
                  <wp:posOffset>1270635</wp:posOffset>
                </wp:positionH>
                <wp:positionV relativeFrom="paragraph">
                  <wp:posOffset>2313940</wp:posOffset>
                </wp:positionV>
                <wp:extent cx="138430" cy="250860"/>
                <wp:effectExtent l="38100" t="38100" r="52070" b="34925"/>
                <wp:wrapNone/>
                <wp:docPr id="110065975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8430" cy="25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A1B6C" id="Ink 31" o:spid="_x0000_s1026" type="#_x0000_t75" style="position:absolute;margin-left:99.55pt;margin-top:181.7pt;width:11.85pt;height:20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">
                <v:imagedata r:id="rId19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080F18A" wp14:editId="27E40F50">
                <wp:simplePos x="0" y="0"/>
                <wp:positionH relativeFrom="column">
                  <wp:posOffset>1790160</wp:posOffset>
                </wp:positionH>
                <wp:positionV relativeFrom="paragraph">
                  <wp:posOffset>2664915</wp:posOffset>
                </wp:positionV>
                <wp:extent cx="215280" cy="214920"/>
                <wp:effectExtent l="38100" t="38100" r="51435" b="52070"/>
                <wp:wrapNone/>
                <wp:docPr id="35004199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52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00C3" id="Ink 27" o:spid="_x0000_s1026" type="#_x0000_t75" style="position:absolute;margin-left:140.45pt;margin-top:209.35pt;width:17.9pt;height:17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">
                <v:imagedata r:id="rId21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38858C7" wp14:editId="7AB2EA0A">
                <wp:simplePos x="0" y="0"/>
                <wp:positionH relativeFrom="column">
                  <wp:posOffset>1790065</wp:posOffset>
                </wp:positionH>
                <wp:positionV relativeFrom="paragraph">
                  <wp:posOffset>2611120</wp:posOffset>
                </wp:positionV>
                <wp:extent cx="723900" cy="175895"/>
                <wp:effectExtent l="38100" t="38100" r="38100" b="52705"/>
                <wp:wrapNone/>
                <wp:docPr id="1827158721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2390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68A27" id="Ink 26" o:spid="_x0000_s1026" type="#_x0000_t75" style="position:absolute;margin-left:140.45pt;margin-top:205.1pt;width:57.95pt;height:14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">
                <v:imagedata r:id="rId23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7A064F" wp14:editId="25E0C2A7">
                <wp:simplePos x="0" y="0"/>
                <wp:positionH relativeFrom="column">
                  <wp:posOffset>1579522</wp:posOffset>
                </wp:positionH>
                <wp:positionV relativeFrom="paragraph">
                  <wp:posOffset>2387835</wp:posOffset>
                </wp:positionV>
                <wp:extent cx="360000" cy="0"/>
                <wp:effectExtent l="19050" t="57150" r="2540" b="57150"/>
                <wp:wrapNone/>
                <wp:docPr id="1534878120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9912081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5FABA" id="Straight Connector 22" o:spid="_x0000_s1026" style="position:absolute;rotation:10826636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35pt,188pt" to="152.7pt,18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" filled="t" fillcolor="black" strokeweight=".35mm">
                <v:fill opacity="3341f"/>
                <v:stroke joinstyle="miter"/>
              </v:lin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B1B79E4" wp14:editId="0C62AECF">
                <wp:simplePos x="0" y="0"/>
                <wp:positionH relativeFrom="column">
                  <wp:posOffset>1997085</wp:posOffset>
                </wp:positionH>
                <wp:positionV relativeFrom="paragraph">
                  <wp:posOffset>2176780</wp:posOffset>
                </wp:positionV>
                <wp:extent cx="167040" cy="336240"/>
                <wp:effectExtent l="38100" t="38100" r="42545" b="45085"/>
                <wp:wrapNone/>
                <wp:docPr id="35981239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7040" cy="336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1123" id="Ink 21" o:spid="_x0000_s1026" type="#_x0000_t75" style="position:absolute;margin-left:156.75pt;margin-top:170.9pt;width:14.1pt;height:2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">
                <v:imagedata r:id="rId25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48A6E70" wp14:editId="50007417">
                <wp:simplePos x="0" y="0"/>
                <wp:positionH relativeFrom="column">
                  <wp:posOffset>1094740</wp:posOffset>
                </wp:positionH>
                <wp:positionV relativeFrom="paragraph">
                  <wp:posOffset>1833880</wp:posOffset>
                </wp:positionV>
                <wp:extent cx="923925" cy="254160"/>
                <wp:effectExtent l="38100" t="38100" r="47625" b="50800"/>
                <wp:wrapNone/>
                <wp:docPr id="47796901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23925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997F" id="Ink 14" o:spid="_x0000_s1026" type="#_x0000_t75" style="position:absolute;margin-left:85.7pt;margin-top:143.9pt;width:73.7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">
                <v:imagedata r:id="rId27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076CB3D" wp14:editId="3C728194">
                <wp:simplePos x="0" y="0"/>
                <wp:positionH relativeFrom="column">
                  <wp:posOffset>1320360</wp:posOffset>
                </wp:positionH>
                <wp:positionV relativeFrom="paragraph">
                  <wp:posOffset>1574475</wp:posOffset>
                </wp:positionV>
                <wp:extent cx="133560" cy="92520"/>
                <wp:effectExtent l="38100" t="38100" r="38100" b="41275"/>
                <wp:wrapNone/>
                <wp:docPr id="203439299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3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4419" id="Ink 11" o:spid="_x0000_s1026" type="#_x0000_t75" style="position:absolute;margin-left:103.45pt;margin-top:123.45pt;width:11.5pt;height:8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">
                <v:imagedata r:id="rId29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EBB1CD0" wp14:editId="0FE1E1D6">
                <wp:simplePos x="0" y="0"/>
                <wp:positionH relativeFrom="column">
                  <wp:posOffset>1363345</wp:posOffset>
                </wp:positionH>
                <wp:positionV relativeFrom="paragraph">
                  <wp:posOffset>1369060</wp:posOffset>
                </wp:positionV>
                <wp:extent cx="815340" cy="266700"/>
                <wp:effectExtent l="38100" t="38100" r="41910" b="38100"/>
                <wp:wrapNone/>
                <wp:docPr id="166332496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1534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0C233" id="Ink 10" o:spid="_x0000_s1026" type="#_x0000_t75" style="position:absolute;margin-left:106.85pt;margin-top:107.3pt;width:65.15pt;height:21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">
                <v:imagedata r:id="rId31" o:title=""/>
              </v:shape>
            </w:pict>
          </mc:Fallback>
        </mc:AlternateContent>
      </w:r>
      <w:r w:rsidR="006B22BA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D8C1315" wp14:editId="67A184C3">
                <wp:simplePos x="0" y="0"/>
                <wp:positionH relativeFrom="column">
                  <wp:posOffset>1488120</wp:posOffset>
                </wp:positionH>
                <wp:positionV relativeFrom="paragraph">
                  <wp:posOffset>1414995</wp:posOffset>
                </wp:positionV>
                <wp:extent cx="706320" cy="8280"/>
                <wp:effectExtent l="38100" t="38100" r="36830" b="48895"/>
                <wp:wrapNone/>
                <wp:docPr id="111445631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0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FEA4" id="Ink 7" o:spid="_x0000_s1026" type="#_x0000_t75" style="position:absolute;margin-left:116.65pt;margin-top:110.9pt;width:56.6pt;height:1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">
                <v:imagedata r:id="rId33" o:title=""/>
              </v:shape>
            </w:pict>
          </mc:Fallback>
        </mc:AlternateContent>
      </w:r>
      <w:r w:rsidR="006B22BA" w:rsidRPr="006B22BA">
        <w:rPr>
          <w:noProof/>
        </w:rPr>
        <w:drawing>
          <wp:inline distT="0" distB="0" distL="0" distR="0" wp14:anchorId="7C181EE3" wp14:editId="17BC4E79">
            <wp:extent cx="6171502" cy="3733800"/>
            <wp:effectExtent l="0" t="0" r="1270" b="0"/>
            <wp:docPr id="89898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2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150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33F4" w14:textId="72DE4210" w:rsidR="00D85D70" w:rsidRDefault="002B59F0" w:rsidP="00D85D70">
      <w:pPr>
        <w:pStyle w:val="ListParagraph"/>
        <w:numPr>
          <w:ilvl w:val="0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Name of your Environment.</w:t>
      </w:r>
    </w:p>
    <w:p w14:paraId="736B8378" w14:textId="46585112" w:rsidR="002B59F0" w:rsidRDefault="002B59F0" w:rsidP="00D85D70">
      <w:pPr>
        <w:pStyle w:val="ListParagraph"/>
        <w:numPr>
          <w:ilvl w:val="0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Select folder where you/we want to </w:t>
      </w:r>
      <w:r w:rsidR="0088412B">
        <w:rPr>
          <w:rFonts w:ascii="Verdana" w:hAnsi="Verdana"/>
          <w:sz w:val="24"/>
          <w:szCs w:val="24"/>
        </w:rPr>
        <w:t>stabilize</w:t>
      </w:r>
      <w:r w:rsidR="00527E40">
        <w:rPr>
          <w:rFonts w:ascii="Verdana" w:hAnsi="Verdana"/>
          <w:sz w:val="24"/>
          <w:szCs w:val="24"/>
        </w:rPr>
        <w:t xml:space="preserve"> our Debian environment.</w:t>
      </w:r>
    </w:p>
    <w:p w14:paraId="2867CD85" w14:textId="29D49FAF" w:rsidR="00527E40" w:rsidRDefault="0053147A" w:rsidP="00D85D70">
      <w:pPr>
        <w:pStyle w:val="ListParagraph"/>
        <w:numPr>
          <w:ilvl w:val="0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we</w:t>
      </w:r>
      <w:r w:rsidR="007E3122">
        <w:rPr>
          <w:rFonts w:ascii="Verdana" w:hAnsi="Verdana"/>
          <w:sz w:val="24"/>
          <w:szCs w:val="24"/>
        </w:rPr>
        <w:t xml:space="preserve"> able to</w:t>
      </w:r>
      <w:r>
        <w:rPr>
          <w:rFonts w:ascii="Verdana" w:hAnsi="Verdana"/>
          <w:sz w:val="24"/>
          <w:szCs w:val="24"/>
        </w:rPr>
        <w:t xml:space="preserve"> </w:t>
      </w:r>
      <w:r w:rsidR="0088412B">
        <w:rPr>
          <w:rFonts w:ascii="Verdana" w:hAnsi="Verdana"/>
          <w:sz w:val="24"/>
          <w:szCs w:val="24"/>
        </w:rPr>
        <w:t>select Iso file its optional:</w:t>
      </w:r>
    </w:p>
    <w:p w14:paraId="0CF2856B" w14:textId="27647846" w:rsidR="0088412B" w:rsidRDefault="007E3122" w:rsidP="0088412B">
      <w:pPr>
        <w:pStyle w:val="ListParagraph"/>
        <w:numPr>
          <w:ilvl w:val="1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select iso </w:t>
      </w:r>
      <w:r w:rsidR="0080166E">
        <w:rPr>
          <w:rFonts w:ascii="Verdana" w:hAnsi="Verdana"/>
          <w:sz w:val="24"/>
          <w:szCs w:val="24"/>
        </w:rPr>
        <w:t>files,</w:t>
      </w:r>
      <w:r>
        <w:rPr>
          <w:rFonts w:ascii="Verdana" w:hAnsi="Verdana"/>
          <w:sz w:val="24"/>
          <w:szCs w:val="24"/>
        </w:rPr>
        <w:t xml:space="preserve"> then </w:t>
      </w:r>
      <w:r w:rsidR="0080166E">
        <w:rPr>
          <w:rFonts w:ascii="Verdana" w:hAnsi="Verdana"/>
          <w:sz w:val="24"/>
          <w:szCs w:val="24"/>
        </w:rPr>
        <w:t>step 4 will disabled.</w:t>
      </w:r>
    </w:p>
    <w:p w14:paraId="71E17C67" w14:textId="75BE11D7" w:rsidR="0080166E" w:rsidRDefault="009B383C" w:rsidP="0088412B">
      <w:pPr>
        <w:pStyle w:val="ListParagraph"/>
        <w:numPr>
          <w:ilvl w:val="1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Otherwise,</w:t>
      </w:r>
      <w:r w:rsidR="0080166E">
        <w:rPr>
          <w:rFonts w:ascii="Verdana" w:hAnsi="Verdana"/>
          <w:sz w:val="24"/>
          <w:szCs w:val="24"/>
        </w:rPr>
        <w:t xml:space="preserve"> </w:t>
      </w:r>
      <w:r w:rsidR="0090208F">
        <w:rPr>
          <w:rFonts w:ascii="Verdana" w:hAnsi="Verdana"/>
          <w:sz w:val="24"/>
          <w:szCs w:val="24"/>
        </w:rPr>
        <w:t>step 5 will be disabled.</w:t>
      </w:r>
    </w:p>
    <w:p w14:paraId="36E1DD7F" w14:textId="71C0379E" w:rsidR="009208CA" w:rsidRDefault="00AC44D2" w:rsidP="009208CA">
      <w:pPr>
        <w:pStyle w:val="ListParagraph"/>
        <w:numPr>
          <w:ilvl w:val="0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 this step we choose type of OS and their distribution version</w:t>
      </w:r>
      <w:r w:rsidR="009208CA">
        <w:rPr>
          <w:rFonts w:ascii="Verdana" w:hAnsi="Verdana"/>
          <w:sz w:val="24"/>
          <w:szCs w:val="24"/>
        </w:rPr>
        <w:t xml:space="preserve">. Make sure </w:t>
      </w:r>
      <w:r w:rsidR="00F90FD3">
        <w:rPr>
          <w:rFonts w:ascii="Verdana" w:hAnsi="Verdana"/>
          <w:sz w:val="24"/>
          <w:szCs w:val="24"/>
        </w:rPr>
        <w:t>your selection match with iso file you have to setup.</w:t>
      </w:r>
    </w:p>
    <w:p w14:paraId="5C2584B8" w14:textId="065D6EAA" w:rsidR="00F90FD3" w:rsidRDefault="00F90FD3" w:rsidP="009208CA">
      <w:pPr>
        <w:pStyle w:val="ListParagraph"/>
        <w:numPr>
          <w:ilvl w:val="0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 this step we </w:t>
      </w:r>
      <w:r w:rsidR="00FD6E96">
        <w:rPr>
          <w:rFonts w:ascii="Verdana" w:hAnsi="Verdana"/>
          <w:sz w:val="24"/>
          <w:szCs w:val="24"/>
        </w:rPr>
        <w:t>have an option to check or uncheck:</w:t>
      </w:r>
    </w:p>
    <w:p w14:paraId="00BEB673" w14:textId="0B70EE64" w:rsidR="00FD6E96" w:rsidRDefault="00FD6E96" w:rsidP="00FD6E96">
      <w:pPr>
        <w:pStyle w:val="ListParagraph"/>
        <w:numPr>
          <w:ilvl w:val="1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Checked: provide manually installation.</w:t>
      </w:r>
    </w:p>
    <w:p w14:paraId="36603EDE" w14:textId="0572D6DA" w:rsidR="00FD6E96" w:rsidRDefault="00FD6E96" w:rsidP="00FD6E96">
      <w:pPr>
        <w:pStyle w:val="ListParagraph"/>
        <w:numPr>
          <w:ilvl w:val="1"/>
          <w:numId w:val="3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Unchecked:</w:t>
      </w:r>
      <w:r w:rsidR="00236FE3">
        <w:rPr>
          <w:rFonts w:ascii="Verdana" w:hAnsi="Verdana"/>
          <w:sz w:val="24"/>
          <w:szCs w:val="24"/>
        </w:rPr>
        <w:t xml:space="preserve"> It will install themselves.</w:t>
      </w:r>
    </w:p>
    <w:p w14:paraId="26152B17" w14:textId="7F5F8883" w:rsidR="00236FE3" w:rsidRDefault="00F15BBE" w:rsidP="00236FE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Step 5: </w:t>
      </w:r>
      <w:r w:rsidR="00660311">
        <w:rPr>
          <w:rFonts w:ascii="Verdana" w:hAnsi="Verdana"/>
          <w:sz w:val="24"/>
          <w:szCs w:val="24"/>
        </w:rPr>
        <w:t>Now click on next: In above step I choose ISO file and unchecked box.</w:t>
      </w:r>
    </w:p>
    <w:p w14:paraId="6A282C73" w14:textId="4450084A" w:rsidR="00660311" w:rsidRDefault="00660311" w:rsidP="00660311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D5AE8AE" wp14:editId="2424DE55">
                <wp:simplePos x="0" y="0"/>
                <wp:positionH relativeFrom="column">
                  <wp:posOffset>2884200</wp:posOffset>
                </wp:positionH>
                <wp:positionV relativeFrom="paragraph">
                  <wp:posOffset>2447815</wp:posOffset>
                </wp:positionV>
                <wp:extent cx="248760" cy="254880"/>
                <wp:effectExtent l="38100" t="38100" r="0" b="50165"/>
                <wp:wrapNone/>
                <wp:docPr id="590371029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487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925C9" id="Ink 37" o:spid="_x0000_s1026" type="#_x0000_t75" style="position:absolute;margin-left:226.6pt;margin-top:192.25pt;width:20.6pt;height:2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">
                <v:imagedata r:id="rId36" o:title=""/>
              </v:shape>
            </w:pict>
          </mc:Fallback>
        </mc:AlternateContent>
      </w:r>
      <w:r>
        <w:rPr>
          <w:rFonts w:ascii="Verdana" w:hAnsi="Verdan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01205BD" wp14:editId="4740CB82">
                <wp:simplePos x="0" y="0"/>
                <wp:positionH relativeFrom="column">
                  <wp:posOffset>4487640</wp:posOffset>
                </wp:positionH>
                <wp:positionV relativeFrom="paragraph">
                  <wp:posOffset>1304455</wp:posOffset>
                </wp:positionV>
                <wp:extent cx="312480" cy="254160"/>
                <wp:effectExtent l="38100" t="38100" r="49530" b="50800"/>
                <wp:wrapNone/>
                <wp:docPr id="139955428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1248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74A81" id="Ink 36" o:spid="_x0000_s1026" type="#_x0000_t75" style="position:absolute;margin-left:352.85pt;margin-top:102.2pt;width:25.55pt;height:2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">
                <v:imagedata r:id="rId38" o:title=""/>
              </v:shape>
            </w:pict>
          </mc:Fallback>
        </mc:AlternateContent>
      </w:r>
      <w:r>
        <w:rPr>
          <w:rFonts w:ascii="Verdana" w:hAnsi="Verdan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FDF3BF5" wp14:editId="7E16D092">
                <wp:simplePos x="0" y="0"/>
                <wp:positionH relativeFrom="column">
                  <wp:posOffset>2438160</wp:posOffset>
                </wp:positionH>
                <wp:positionV relativeFrom="paragraph">
                  <wp:posOffset>1542055</wp:posOffset>
                </wp:positionV>
                <wp:extent cx="360" cy="159480"/>
                <wp:effectExtent l="38100" t="38100" r="38100" b="50165"/>
                <wp:wrapNone/>
                <wp:docPr id="1594165128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AFA4" id="Ink 32" o:spid="_x0000_s1026" type="#_x0000_t75" style="position:absolute;margin-left:191.5pt;margin-top:120.9pt;width:1.05pt;height:13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">
                <v:imagedata r:id="rId40" o:title=""/>
              </v:shape>
            </w:pict>
          </mc:Fallback>
        </mc:AlternateContent>
      </w:r>
      <w:r w:rsidRPr="00660311">
        <w:rPr>
          <w:rFonts w:ascii="Verdana" w:hAnsi="Verdana"/>
          <w:noProof/>
          <w:sz w:val="24"/>
          <w:szCs w:val="24"/>
        </w:rPr>
        <w:drawing>
          <wp:inline distT="0" distB="0" distL="0" distR="0" wp14:anchorId="45EE683F" wp14:editId="0DA5C84F">
            <wp:extent cx="4991100" cy="3019172"/>
            <wp:effectExtent l="0" t="0" r="0" b="0"/>
            <wp:docPr id="2346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830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1496" cy="304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A70" w14:textId="71E6F6A0" w:rsidR="008A5F0B" w:rsidRDefault="008A5F0B" w:rsidP="008A5F0B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 this box we </w:t>
      </w:r>
      <w:r w:rsidR="00C24686">
        <w:rPr>
          <w:rFonts w:ascii="Verdana" w:hAnsi="Verdana"/>
          <w:sz w:val="24"/>
          <w:szCs w:val="24"/>
        </w:rPr>
        <w:t>must</w:t>
      </w:r>
      <w:r>
        <w:rPr>
          <w:rFonts w:ascii="Verdana" w:hAnsi="Verdana"/>
          <w:sz w:val="24"/>
          <w:szCs w:val="24"/>
        </w:rPr>
        <w:t xml:space="preserve"> </w:t>
      </w:r>
      <w:r w:rsidR="00C24686">
        <w:rPr>
          <w:rFonts w:ascii="Verdana" w:hAnsi="Verdana"/>
          <w:sz w:val="24"/>
          <w:szCs w:val="24"/>
        </w:rPr>
        <w:t>set</w:t>
      </w:r>
      <w:r>
        <w:rPr>
          <w:rFonts w:ascii="Verdana" w:hAnsi="Verdana"/>
          <w:sz w:val="24"/>
          <w:szCs w:val="24"/>
        </w:rPr>
        <w:t xml:space="preserve"> user</w:t>
      </w:r>
      <w:r w:rsidR="00C24686">
        <w:rPr>
          <w:rFonts w:ascii="Verdana" w:hAnsi="Verdana"/>
          <w:sz w:val="24"/>
          <w:szCs w:val="24"/>
        </w:rPr>
        <w:t>name and their password.</w:t>
      </w:r>
    </w:p>
    <w:p w14:paraId="7BA025E6" w14:textId="10E7FB02" w:rsidR="00C24686" w:rsidRDefault="00C24686" w:rsidP="008A5F0B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 this box </w:t>
      </w:r>
      <w:r w:rsidR="00DB0130">
        <w:rPr>
          <w:rFonts w:ascii="Verdana" w:hAnsi="Verdana"/>
          <w:sz w:val="24"/>
          <w:szCs w:val="24"/>
        </w:rPr>
        <w:t xml:space="preserve">we provide host name and domain where you want </w:t>
      </w:r>
      <w:r w:rsidR="00083AD0">
        <w:rPr>
          <w:rFonts w:ascii="Verdana" w:hAnsi="Verdana"/>
          <w:sz w:val="24"/>
          <w:szCs w:val="24"/>
        </w:rPr>
        <w:t>access (</w:t>
      </w:r>
      <w:r w:rsidR="00DB0130">
        <w:rPr>
          <w:rFonts w:ascii="Verdana" w:hAnsi="Verdana"/>
          <w:sz w:val="24"/>
          <w:szCs w:val="24"/>
        </w:rPr>
        <w:t>not necessary)</w:t>
      </w:r>
      <w:r w:rsidR="00083AD0">
        <w:rPr>
          <w:rFonts w:ascii="Verdana" w:hAnsi="Verdana"/>
          <w:sz w:val="24"/>
          <w:szCs w:val="24"/>
        </w:rPr>
        <w:t xml:space="preserve"> leave it remains</w:t>
      </w:r>
      <w:r w:rsidR="00DB0130">
        <w:rPr>
          <w:rFonts w:ascii="Verdana" w:hAnsi="Verdana"/>
          <w:sz w:val="24"/>
          <w:szCs w:val="24"/>
        </w:rPr>
        <w:t>.</w:t>
      </w:r>
    </w:p>
    <w:p w14:paraId="7F324A7F" w14:textId="699802C6" w:rsidR="00083AD0" w:rsidRDefault="00083AD0" w:rsidP="008A5F0B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It is </w:t>
      </w:r>
      <w:proofErr w:type="gramStart"/>
      <w:r>
        <w:rPr>
          <w:rFonts w:ascii="Verdana" w:hAnsi="Verdana"/>
          <w:sz w:val="24"/>
          <w:szCs w:val="24"/>
        </w:rPr>
        <w:t>provide</w:t>
      </w:r>
      <w:proofErr w:type="gramEnd"/>
      <w:r>
        <w:rPr>
          <w:rFonts w:ascii="Verdana" w:hAnsi="Verdana"/>
          <w:sz w:val="24"/>
          <w:szCs w:val="24"/>
        </w:rPr>
        <w:t xml:space="preserve"> change option for iso file.</w:t>
      </w:r>
    </w:p>
    <w:p w14:paraId="1ABCFA7A" w14:textId="77777777" w:rsidR="00232B35" w:rsidRDefault="00232B35" w:rsidP="00232B35">
      <w:pPr>
        <w:rPr>
          <w:rFonts w:ascii="Verdana" w:hAnsi="Verdana"/>
          <w:sz w:val="24"/>
          <w:szCs w:val="24"/>
        </w:rPr>
      </w:pPr>
    </w:p>
    <w:p w14:paraId="635D751C" w14:textId="50A2F554" w:rsidR="00653419" w:rsidRDefault="00653419" w:rsidP="00232B3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6: </w:t>
      </w:r>
      <w:r w:rsidR="00391FA9">
        <w:rPr>
          <w:rFonts w:ascii="Verdana" w:hAnsi="Verdana"/>
          <w:sz w:val="24"/>
          <w:szCs w:val="24"/>
        </w:rPr>
        <w:t>Selecting Hardware option</w:t>
      </w:r>
      <w:r w:rsidR="00CB74D8">
        <w:rPr>
          <w:rFonts w:ascii="Verdana" w:hAnsi="Verdana"/>
          <w:sz w:val="24"/>
          <w:szCs w:val="24"/>
        </w:rPr>
        <w:t>.</w:t>
      </w:r>
    </w:p>
    <w:p w14:paraId="611A7A12" w14:textId="25D4B877" w:rsidR="00CB74D8" w:rsidRDefault="00062150" w:rsidP="00CB74D8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How much memory you want to provide.</w:t>
      </w:r>
    </w:p>
    <w:p w14:paraId="23F78143" w14:textId="5EDB506E" w:rsidR="00062150" w:rsidRDefault="00062150" w:rsidP="00CB74D8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How much </w:t>
      </w:r>
      <w:r w:rsidR="0019538A">
        <w:rPr>
          <w:rFonts w:ascii="Verdana" w:hAnsi="Verdana"/>
          <w:sz w:val="24"/>
          <w:szCs w:val="24"/>
        </w:rPr>
        <w:t>core/processor you want to provide.</w:t>
      </w:r>
    </w:p>
    <w:p w14:paraId="3D258C79" w14:textId="5D8311FC" w:rsidR="004804BC" w:rsidRPr="0024347D" w:rsidRDefault="0019538A" w:rsidP="0024347D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another option for selecting EFI which provide to installation</w:t>
      </w:r>
      <w:r w:rsidR="004804BC">
        <w:rPr>
          <w:rFonts w:ascii="Verdana" w:hAnsi="Verdana"/>
          <w:sz w:val="24"/>
          <w:szCs w:val="24"/>
        </w:rPr>
        <w:t xml:space="preserve"> or boot iso file using firmware instead of bios.</w:t>
      </w:r>
    </w:p>
    <w:p w14:paraId="025AD14A" w14:textId="68F163F3" w:rsidR="0024347D" w:rsidRDefault="00CB74D8" w:rsidP="0024347D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CB74D8">
        <w:rPr>
          <w:rFonts w:ascii="Verdana" w:hAnsi="Verdana"/>
          <w:noProof/>
          <w:sz w:val="24"/>
          <w:szCs w:val="24"/>
        </w:rPr>
        <w:drawing>
          <wp:inline distT="0" distB="0" distL="0" distR="0" wp14:anchorId="41C2C137" wp14:editId="652417DE">
            <wp:extent cx="5002530" cy="2813863"/>
            <wp:effectExtent l="0" t="0" r="7620" b="5715"/>
            <wp:docPr id="30434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431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4446" cy="28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92E1" w14:textId="260A8455" w:rsidR="003816AE" w:rsidRPr="003816AE" w:rsidRDefault="003816AE" w:rsidP="003816AE">
      <w:pPr>
        <w:ind w:left="720"/>
        <w:rPr>
          <w:rFonts w:ascii="Verdana" w:hAnsi="Verdana"/>
          <w:sz w:val="24"/>
          <w:szCs w:val="24"/>
        </w:rPr>
      </w:pPr>
      <w:r w:rsidRPr="003816AE">
        <w:rPr>
          <w:rFonts w:ascii="Verdana" w:hAnsi="Verdana"/>
          <w:sz w:val="24"/>
          <w:szCs w:val="24"/>
        </w:rPr>
        <w:t xml:space="preserve"> </w:t>
      </w:r>
    </w:p>
    <w:p w14:paraId="0BB9773A" w14:textId="62B4707C" w:rsidR="00313451" w:rsidRDefault="00960C2D" w:rsidP="0031345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7: </w:t>
      </w:r>
      <w:r w:rsidR="005B31B0">
        <w:rPr>
          <w:rFonts w:ascii="Verdana" w:hAnsi="Verdana"/>
          <w:sz w:val="24"/>
          <w:szCs w:val="24"/>
        </w:rPr>
        <w:t xml:space="preserve">Selecting </w:t>
      </w:r>
      <w:r w:rsidR="001829A6">
        <w:rPr>
          <w:rFonts w:ascii="Verdana" w:hAnsi="Verdana"/>
          <w:sz w:val="24"/>
          <w:szCs w:val="24"/>
        </w:rPr>
        <w:t xml:space="preserve">Size of Virtual Disk </w:t>
      </w:r>
      <w:r w:rsidR="00B10FCF">
        <w:rPr>
          <w:rFonts w:ascii="Verdana" w:hAnsi="Verdana"/>
          <w:sz w:val="24"/>
          <w:szCs w:val="24"/>
        </w:rPr>
        <w:t>according to</w:t>
      </w:r>
      <w:r w:rsidR="001829A6">
        <w:rPr>
          <w:rFonts w:ascii="Verdana" w:hAnsi="Verdana"/>
          <w:sz w:val="24"/>
          <w:szCs w:val="24"/>
        </w:rPr>
        <w:t xml:space="preserve"> your requirements.</w:t>
      </w:r>
    </w:p>
    <w:p w14:paraId="169EE8F7" w14:textId="7086B6FA" w:rsidR="00B10FCF" w:rsidRDefault="00B10FCF" w:rsidP="00B10FCF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 first option select virtual hard disk size manually.</w:t>
      </w:r>
    </w:p>
    <w:p w14:paraId="2C95F2C3" w14:textId="3D5C5346" w:rsidR="00B10FCF" w:rsidRDefault="00F95F78" w:rsidP="00B10FCF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Use predefines virtual file.</w:t>
      </w:r>
    </w:p>
    <w:p w14:paraId="11B42001" w14:textId="69A70662" w:rsidR="00F95F78" w:rsidRPr="00B10FCF" w:rsidRDefault="00F95F78" w:rsidP="00B10FCF">
      <w:pPr>
        <w:pStyle w:val="ListParagraph"/>
        <w:numPr>
          <w:ilvl w:val="1"/>
          <w:numId w:val="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Third no assign disk size.</w:t>
      </w:r>
    </w:p>
    <w:p w14:paraId="71E20B08" w14:textId="34CA51C0" w:rsidR="001829A6" w:rsidRDefault="001829A6" w:rsidP="001829A6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1829A6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0AEF48A" wp14:editId="26B31F78">
            <wp:extent cx="4973320" cy="2797433"/>
            <wp:effectExtent l="0" t="0" r="0" b="3175"/>
            <wp:docPr id="25676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24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3924" cy="28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1EB" w14:textId="77777777" w:rsidR="00F95F78" w:rsidRDefault="00F95F78" w:rsidP="00F95F78">
      <w:pPr>
        <w:rPr>
          <w:rFonts w:ascii="Verdana" w:hAnsi="Verdana"/>
          <w:sz w:val="24"/>
          <w:szCs w:val="24"/>
        </w:rPr>
      </w:pPr>
    </w:p>
    <w:p w14:paraId="3D029374" w14:textId="52D3B957" w:rsidR="00F95F78" w:rsidRDefault="00F95F78" w:rsidP="00F95F7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</w:t>
      </w:r>
      <w:r w:rsidR="00ED1700">
        <w:rPr>
          <w:rFonts w:ascii="Verdana" w:hAnsi="Verdana"/>
          <w:sz w:val="24"/>
          <w:szCs w:val="24"/>
        </w:rPr>
        <w:t>8: Now click on finish in next step.</w:t>
      </w:r>
    </w:p>
    <w:p w14:paraId="5A326082" w14:textId="629A8B74" w:rsidR="00ED1700" w:rsidRDefault="00AF74F3" w:rsidP="00AF74F3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AF74F3">
        <w:rPr>
          <w:rFonts w:ascii="Verdana" w:hAnsi="Verdana"/>
          <w:noProof/>
          <w:sz w:val="24"/>
          <w:szCs w:val="24"/>
        </w:rPr>
        <w:drawing>
          <wp:inline distT="0" distB="0" distL="0" distR="0" wp14:anchorId="5DE4B968" wp14:editId="709F3E5F">
            <wp:extent cx="4885386" cy="2747971"/>
            <wp:effectExtent l="0" t="0" r="0" b="0"/>
            <wp:docPr id="31623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1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473" cy="27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6C37" w14:textId="77777777" w:rsidR="00AF74F3" w:rsidRDefault="00AF74F3" w:rsidP="00AF74F3">
      <w:pPr>
        <w:rPr>
          <w:rFonts w:ascii="Verdana" w:hAnsi="Verdana"/>
          <w:sz w:val="24"/>
          <w:szCs w:val="24"/>
        </w:rPr>
      </w:pPr>
    </w:p>
    <w:p w14:paraId="3047FAF2" w14:textId="70AE547C" w:rsidR="00AF74F3" w:rsidRDefault="00AF74F3" w:rsidP="00AF74F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9: </w:t>
      </w:r>
      <w:r w:rsidR="00B87485">
        <w:rPr>
          <w:rFonts w:ascii="Verdana" w:hAnsi="Verdana"/>
          <w:sz w:val="24"/>
          <w:szCs w:val="24"/>
        </w:rPr>
        <w:t>After we show virtual box screen li</w:t>
      </w:r>
      <w:r w:rsidR="002C5AF0">
        <w:rPr>
          <w:rFonts w:ascii="Verdana" w:hAnsi="Verdana"/>
          <w:sz w:val="24"/>
          <w:szCs w:val="24"/>
        </w:rPr>
        <w:t>k</w:t>
      </w:r>
      <w:r w:rsidR="00B87485">
        <w:rPr>
          <w:rFonts w:ascii="Verdana" w:hAnsi="Verdana"/>
          <w:sz w:val="24"/>
          <w:szCs w:val="24"/>
        </w:rPr>
        <w:t>e this.</w:t>
      </w:r>
    </w:p>
    <w:p w14:paraId="534AFF03" w14:textId="7ECF65D7" w:rsidR="00B87485" w:rsidRDefault="0024347D" w:rsidP="0024347D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24347D">
        <w:rPr>
          <w:rFonts w:ascii="Verdana" w:hAnsi="Verdana"/>
          <w:noProof/>
          <w:sz w:val="24"/>
          <w:szCs w:val="24"/>
        </w:rPr>
        <w:drawing>
          <wp:inline distT="0" distB="0" distL="0" distR="0" wp14:anchorId="7582E123" wp14:editId="7F454BA2">
            <wp:extent cx="4497070" cy="2695406"/>
            <wp:effectExtent l="0" t="0" r="0" b="0"/>
            <wp:docPr id="212353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7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2402" cy="26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04FB" w14:textId="4194B854" w:rsidR="003816AE" w:rsidRDefault="003816AE" w:rsidP="003816A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Step 10: </w:t>
      </w:r>
      <w:r w:rsidR="008B24C7">
        <w:rPr>
          <w:rFonts w:ascii="Verdana" w:hAnsi="Verdana"/>
          <w:sz w:val="24"/>
          <w:szCs w:val="24"/>
        </w:rPr>
        <w:t>Click on Start or double click on environment.</w:t>
      </w:r>
    </w:p>
    <w:p w14:paraId="4F5913D1" w14:textId="6B8753EE" w:rsidR="00BE35F9" w:rsidRDefault="00BE35F9" w:rsidP="00BE35F9">
      <w:pPr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It will install OS themselves.</w:t>
      </w:r>
    </w:p>
    <w:p w14:paraId="06936E06" w14:textId="24F944D1" w:rsidR="00D609FA" w:rsidRDefault="007A18B8" w:rsidP="007A18B8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 this process install or required packages.</w:t>
      </w:r>
    </w:p>
    <w:p w14:paraId="48633145" w14:textId="3F0A9DFC" w:rsidR="007A18B8" w:rsidRDefault="007A18B8" w:rsidP="007A18B8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Copying and extract required zip files.</w:t>
      </w:r>
    </w:p>
    <w:p w14:paraId="4510022F" w14:textId="4EDF3510" w:rsidR="00450EEC" w:rsidRPr="00150B7E" w:rsidRDefault="007A18B8" w:rsidP="00450EEC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Setup boot gr</w:t>
      </w:r>
      <w:r w:rsidR="00353965">
        <w:rPr>
          <w:rFonts w:ascii="Verdana" w:hAnsi="Verdana"/>
          <w:sz w:val="24"/>
          <w:szCs w:val="24"/>
        </w:rPr>
        <w:t>ab as well.</w:t>
      </w:r>
    </w:p>
    <w:p w14:paraId="1B65C5BC" w14:textId="666CD335" w:rsidR="00450EEC" w:rsidRPr="00150B7E" w:rsidRDefault="00BE35F9" w:rsidP="00450EEC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BE35F9">
        <w:rPr>
          <w:rFonts w:ascii="Verdana" w:hAnsi="Verdana"/>
          <w:noProof/>
          <w:sz w:val="24"/>
          <w:szCs w:val="24"/>
        </w:rPr>
        <w:drawing>
          <wp:inline distT="0" distB="0" distL="0" distR="0" wp14:anchorId="57B07753" wp14:editId="54C3E087">
            <wp:extent cx="4732020" cy="2661707"/>
            <wp:effectExtent l="0" t="0" r="0" b="5715"/>
            <wp:docPr id="139765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518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1431" cy="26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DC6C" w14:textId="63E2D565" w:rsidR="00F16124" w:rsidRPr="00150B7E" w:rsidRDefault="00450EEC" w:rsidP="00150B7E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450EEC">
        <w:rPr>
          <w:rFonts w:ascii="Verdana" w:hAnsi="Verdana"/>
          <w:noProof/>
          <w:sz w:val="24"/>
          <w:szCs w:val="24"/>
        </w:rPr>
        <w:drawing>
          <wp:inline distT="0" distB="0" distL="0" distR="0" wp14:anchorId="36111044" wp14:editId="76D3CB06">
            <wp:extent cx="4709160" cy="2648845"/>
            <wp:effectExtent l="0" t="0" r="0" b="0"/>
            <wp:docPr id="61213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385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6493" cy="26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14E8" w14:textId="293FA410" w:rsidR="00F16124" w:rsidRDefault="00F16124" w:rsidP="008B24C7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F16124">
        <w:rPr>
          <w:rFonts w:ascii="Verdana" w:hAnsi="Verdana"/>
          <w:noProof/>
          <w:sz w:val="24"/>
          <w:szCs w:val="24"/>
        </w:rPr>
        <w:drawing>
          <wp:inline distT="0" distB="0" distL="0" distR="0" wp14:anchorId="0985D5AE" wp14:editId="4C33CE05">
            <wp:extent cx="4695190" cy="2640987"/>
            <wp:effectExtent l="0" t="0" r="0" b="6985"/>
            <wp:docPr id="39004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459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493" cy="26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F21E" w14:textId="77777777" w:rsidR="00735785" w:rsidRPr="00735785" w:rsidRDefault="00735785" w:rsidP="00735785">
      <w:pPr>
        <w:pStyle w:val="ListParagraph"/>
        <w:rPr>
          <w:rFonts w:ascii="Verdana" w:hAnsi="Verdana"/>
          <w:sz w:val="24"/>
          <w:szCs w:val="24"/>
        </w:rPr>
      </w:pPr>
    </w:p>
    <w:p w14:paraId="5E8A8A35" w14:textId="668E6B4C" w:rsidR="00735785" w:rsidRDefault="00735785" w:rsidP="00735785">
      <w:pPr>
        <w:ind w:left="108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Wait until all process co</w:t>
      </w:r>
      <w:r w:rsidR="000C66DE">
        <w:rPr>
          <w:rFonts w:ascii="Verdana" w:hAnsi="Verdana"/>
          <w:sz w:val="24"/>
          <w:szCs w:val="24"/>
        </w:rPr>
        <w:t>mplete.</w:t>
      </w:r>
    </w:p>
    <w:p w14:paraId="5A93A425" w14:textId="5DC1577A" w:rsidR="007B5ED3" w:rsidRDefault="007B5ED3" w:rsidP="007B5ED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Step 11: After completing Installation Screen shown like this.</w:t>
      </w:r>
    </w:p>
    <w:p w14:paraId="7CC291DE" w14:textId="04E55CF9" w:rsidR="007B5ED3" w:rsidRDefault="00B61839" w:rsidP="00B61839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B61839">
        <w:rPr>
          <w:rFonts w:ascii="Verdana" w:hAnsi="Verdana"/>
          <w:noProof/>
          <w:sz w:val="24"/>
          <w:szCs w:val="24"/>
        </w:rPr>
        <w:drawing>
          <wp:inline distT="0" distB="0" distL="0" distR="0" wp14:anchorId="6E2C6511" wp14:editId="50E3C6C2">
            <wp:extent cx="5640070" cy="3172472"/>
            <wp:effectExtent l="0" t="0" r="0" b="8890"/>
            <wp:docPr id="96038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821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31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8CA" w14:textId="77777777" w:rsidR="00B61839" w:rsidRDefault="00B61839" w:rsidP="00B61839">
      <w:pPr>
        <w:rPr>
          <w:rFonts w:ascii="Verdana" w:hAnsi="Verdana"/>
          <w:sz w:val="24"/>
          <w:szCs w:val="24"/>
        </w:rPr>
      </w:pPr>
    </w:p>
    <w:p w14:paraId="06463522" w14:textId="1CB8A1DC" w:rsidR="00B61839" w:rsidRDefault="00B61839" w:rsidP="00B6183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12: Click on user and enter your password </w:t>
      </w:r>
      <w:r w:rsidR="00253E16">
        <w:rPr>
          <w:rFonts w:ascii="Verdana" w:hAnsi="Verdana"/>
          <w:sz w:val="24"/>
          <w:szCs w:val="24"/>
        </w:rPr>
        <w:t>you set in previous steps.</w:t>
      </w:r>
    </w:p>
    <w:p w14:paraId="3709536B" w14:textId="16F5DDB5" w:rsidR="00253E16" w:rsidRDefault="00A110D3" w:rsidP="00253E16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A110D3">
        <w:rPr>
          <w:rFonts w:ascii="Verdana" w:hAnsi="Verdana"/>
          <w:noProof/>
          <w:sz w:val="24"/>
          <w:szCs w:val="24"/>
        </w:rPr>
        <w:drawing>
          <wp:inline distT="0" distB="0" distL="0" distR="0" wp14:anchorId="7B077B02" wp14:editId="0B69F6F1">
            <wp:extent cx="5723890" cy="3219620"/>
            <wp:effectExtent l="0" t="0" r="0" b="0"/>
            <wp:docPr id="1919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204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A676" w14:textId="77777777" w:rsidR="00741F56" w:rsidRDefault="00741F56" w:rsidP="00741F56">
      <w:pPr>
        <w:rPr>
          <w:rFonts w:ascii="Verdana" w:hAnsi="Verdana"/>
          <w:sz w:val="24"/>
          <w:szCs w:val="24"/>
        </w:rPr>
      </w:pPr>
    </w:p>
    <w:p w14:paraId="00A03279" w14:textId="4741B2A8" w:rsidR="00741F56" w:rsidRDefault="00741F56" w:rsidP="00741F56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Step 13: Then </w:t>
      </w:r>
      <w:r w:rsidR="00BE48EB">
        <w:rPr>
          <w:rFonts w:ascii="Verdana" w:hAnsi="Verdana"/>
          <w:sz w:val="24"/>
          <w:szCs w:val="24"/>
        </w:rPr>
        <w:t xml:space="preserve">you </w:t>
      </w:r>
      <w:r w:rsidR="00E5066D">
        <w:rPr>
          <w:rFonts w:ascii="Verdana" w:hAnsi="Verdana"/>
          <w:sz w:val="24"/>
          <w:szCs w:val="24"/>
        </w:rPr>
        <w:t>must</w:t>
      </w:r>
      <w:r w:rsidR="00BE48EB">
        <w:rPr>
          <w:rFonts w:ascii="Verdana" w:hAnsi="Verdana"/>
          <w:sz w:val="24"/>
          <w:szCs w:val="24"/>
        </w:rPr>
        <w:t xml:space="preserve"> finish basic setups like:</w:t>
      </w:r>
    </w:p>
    <w:p w14:paraId="0BD5F922" w14:textId="2661BB1D" w:rsidR="00BE48EB" w:rsidRDefault="00E5066D" w:rsidP="00BE48E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Keyboard layout.</w:t>
      </w:r>
    </w:p>
    <w:p w14:paraId="1400D48A" w14:textId="67EC5A3D" w:rsidR="00E5066D" w:rsidRDefault="00745E13" w:rsidP="00BE48E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Location settings.</w:t>
      </w:r>
    </w:p>
    <w:p w14:paraId="466E3B8A" w14:textId="34718FD7" w:rsidR="00745E13" w:rsidRDefault="00745E13" w:rsidP="00BE48E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Link online Accounts.</w:t>
      </w:r>
    </w:p>
    <w:p w14:paraId="7133CDE7" w14:textId="043956C1" w:rsidR="00745E13" w:rsidRDefault="00745E13" w:rsidP="00BE48E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Then </w:t>
      </w:r>
      <w:r w:rsidR="00A96A05">
        <w:rPr>
          <w:rFonts w:ascii="Verdana" w:hAnsi="Verdana"/>
          <w:sz w:val="24"/>
          <w:szCs w:val="24"/>
        </w:rPr>
        <w:t>proceed to feel OS.</w:t>
      </w:r>
    </w:p>
    <w:p w14:paraId="5B1F63AB" w14:textId="6E212037" w:rsidR="00A96A05" w:rsidRDefault="001C5E41" w:rsidP="001C5E41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DDD100" wp14:editId="029AE5AE">
            <wp:extent cx="5761990" cy="3241051"/>
            <wp:effectExtent l="0" t="0" r="0" b="0"/>
            <wp:docPr id="1954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1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AED8" w14:textId="3A720321" w:rsidR="001C5E41" w:rsidRDefault="001C5E41" w:rsidP="001C5E41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2EEEAC5" wp14:editId="1B6E8767">
            <wp:extent cx="5746750" cy="3232478"/>
            <wp:effectExtent l="0" t="0" r="6350" b="6350"/>
            <wp:docPr id="10504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79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76CC" w14:textId="7976D7B4" w:rsidR="001C5E41" w:rsidRDefault="001C5E41" w:rsidP="001C5E41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F3E04A2" wp14:editId="3840670B">
            <wp:extent cx="5708650" cy="3211047"/>
            <wp:effectExtent l="0" t="0" r="6350" b="8890"/>
            <wp:docPr id="128693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377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21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A1A6" w14:textId="1FF90A70" w:rsidR="00ED389C" w:rsidRDefault="00ED389C" w:rsidP="001C5E41">
      <w:pPr>
        <w:pStyle w:val="ListParagraph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ED389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01226B5" wp14:editId="6277EB62">
            <wp:extent cx="5876290" cy="3305343"/>
            <wp:effectExtent l="0" t="0" r="0" b="9525"/>
            <wp:docPr id="64062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257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330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F7AC" w14:textId="77777777" w:rsidR="00ED389C" w:rsidRDefault="00ED389C" w:rsidP="00ED389C">
      <w:pPr>
        <w:rPr>
          <w:rFonts w:ascii="Verdana" w:hAnsi="Verdana"/>
          <w:sz w:val="24"/>
          <w:szCs w:val="24"/>
        </w:rPr>
      </w:pPr>
    </w:p>
    <w:p w14:paraId="1FFB2170" w14:textId="24B0E701" w:rsidR="00ED389C" w:rsidRDefault="00ED389C" w:rsidP="00ED389C">
      <w:pPr>
        <w:ind w:left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After we </w:t>
      </w:r>
      <w:r w:rsidR="00CE3124">
        <w:rPr>
          <w:rFonts w:ascii="Verdana" w:hAnsi="Verdana"/>
          <w:sz w:val="24"/>
          <w:szCs w:val="24"/>
        </w:rPr>
        <w:t xml:space="preserve">comes to </w:t>
      </w:r>
      <w:proofErr w:type="gramStart"/>
      <w:r w:rsidR="00CE3124">
        <w:rPr>
          <w:rFonts w:ascii="Verdana" w:hAnsi="Verdana"/>
          <w:sz w:val="24"/>
          <w:szCs w:val="24"/>
        </w:rPr>
        <w:t xml:space="preserve">this </w:t>
      </w:r>
      <w:r w:rsidR="00873FE9">
        <w:rPr>
          <w:rFonts w:ascii="Verdana" w:hAnsi="Verdana"/>
          <w:sz w:val="24"/>
          <w:szCs w:val="24"/>
        </w:rPr>
        <w:t>steps</w:t>
      </w:r>
      <w:proofErr w:type="gramEnd"/>
      <w:r w:rsidR="00873FE9">
        <w:rPr>
          <w:rFonts w:ascii="Verdana" w:hAnsi="Verdana"/>
          <w:sz w:val="24"/>
          <w:szCs w:val="24"/>
        </w:rPr>
        <w:t>,</w:t>
      </w:r>
      <w:r w:rsidR="00CE3124">
        <w:rPr>
          <w:rFonts w:ascii="Verdana" w:hAnsi="Verdana"/>
          <w:sz w:val="24"/>
          <w:szCs w:val="24"/>
        </w:rPr>
        <w:t xml:space="preserve"> we update package manager and install </w:t>
      </w:r>
      <w:r w:rsidR="00873FE9">
        <w:rPr>
          <w:rFonts w:ascii="Verdana" w:hAnsi="Verdana"/>
          <w:sz w:val="24"/>
          <w:szCs w:val="24"/>
        </w:rPr>
        <w:t>useful</w:t>
      </w:r>
      <w:r w:rsidR="00CE3124">
        <w:rPr>
          <w:rFonts w:ascii="Verdana" w:hAnsi="Verdana"/>
          <w:sz w:val="24"/>
          <w:szCs w:val="24"/>
        </w:rPr>
        <w:t xml:space="preserve"> packages</w:t>
      </w:r>
      <w:r w:rsidR="00873FE9">
        <w:rPr>
          <w:rFonts w:ascii="Verdana" w:hAnsi="Verdana"/>
          <w:sz w:val="24"/>
          <w:szCs w:val="24"/>
        </w:rPr>
        <w:t xml:space="preserve"> in Debian by using terminal.</w:t>
      </w:r>
    </w:p>
    <w:p w14:paraId="0F46B3B6" w14:textId="5EC7CB9D" w:rsidR="006875EF" w:rsidRDefault="006875EF" w:rsidP="006875EF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Open terminal: type &gt; </w:t>
      </w:r>
      <w:proofErr w:type="spellStart"/>
      <w:r>
        <w:rPr>
          <w:rFonts w:ascii="Verdana" w:hAnsi="Verdana"/>
          <w:sz w:val="24"/>
          <w:szCs w:val="24"/>
        </w:rPr>
        <w:t>su</w:t>
      </w:r>
      <w:proofErr w:type="spellEnd"/>
    </w:p>
    <w:p w14:paraId="3505B99F" w14:textId="5CD3DBD0" w:rsid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Then hit enter,</w:t>
      </w:r>
    </w:p>
    <w:p w14:paraId="205672C5" w14:textId="68D1CC4B" w:rsid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Type &gt; &lt;</w:t>
      </w:r>
      <w:proofErr w:type="spellStart"/>
      <w:r>
        <w:rPr>
          <w:rFonts w:ascii="Verdana" w:hAnsi="Verdana"/>
          <w:sz w:val="24"/>
          <w:szCs w:val="24"/>
        </w:rPr>
        <w:t>your_password</w:t>
      </w:r>
      <w:proofErr w:type="spellEnd"/>
      <w:r>
        <w:rPr>
          <w:rFonts w:ascii="Verdana" w:hAnsi="Verdana"/>
          <w:sz w:val="24"/>
          <w:szCs w:val="24"/>
        </w:rPr>
        <w:t>&gt;</w:t>
      </w:r>
    </w:p>
    <w:p w14:paraId="3365A73D" w14:textId="6317D6E5" w:rsid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Hit enter and type &gt; nano /etc/</w:t>
      </w:r>
      <w:proofErr w:type="spellStart"/>
      <w:r>
        <w:rPr>
          <w:rFonts w:ascii="Verdana" w:hAnsi="Verdana"/>
          <w:sz w:val="24"/>
          <w:szCs w:val="24"/>
        </w:rPr>
        <w:t>sudoers</w:t>
      </w:r>
      <w:proofErr w:type="spellEnd"/>
    </w:p>
    <w:p w14:paraId="25CB2F41" w14:textId="77777777" w:rsid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Below the line &lt;</w:t>
      </w:r>
      <w:proofErr w:type="gramStart"/>
      <w:r>
        <w:rPr>
          <w:rFonts w:ascii="Verdana" w:hAnsi="Verdana"/>
          <w:sz w:val="24"/>
          <w:szCs w:val="24"/>
        </w:rPr>
        <w:t>root  ALL</w:t>
      </w:r>
      <w:proofErr w:type="gramEnd"/>
      <w:r>
        <w:rPr>
          <w:rFonts w:ascii="Verdana" w:hAnsi="Verdana"/>
          <w:sz w:val="24"/>
          <w:szCs w:val="24"/>
        </w:rPr>
        <w:t xml:space="preserve">=(ALL:ALL) ALL&gt; </w:t>
      </w:r>
    </w:p>
    <w:p w14:paraId="2CD41622" w14:textId="4A0FC607" w:rsidR="006875EF" w:rsidRDefault="006875EF" w:rsidP="006875EF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type &lt;</w:t>
      </w:r>
      <w:proofErr w:type="gramStart"/>
      <w:r>
        <w:rPr>
          <w:rFonts w:ascii="Verdana" w:hAnsi="Verdana"/>
          <w:sz w:val="24"/>
          <w:szCs w:val="24"/>
        </w:rPr>
        <w:t>username  ALL</w:t>
      </w:r>
      <w:proofErr w:type="gramEnd"/>
      <w:r>
        <w:rPr>
          <w:rFonts w:ascii="Verdana" w:hAnsi="Verdana"/>
          <w:sz w:val="24"/>
          <w:szCs w:val="24"/>
        </w:rPr>
        <w:t>=(ALL:ALL) ALL&gt;</w:t>
      </w:r>
    </w:p>
    <w:p w14:paraId="1D670B2F" w14:textId="6971AB17" w:rsid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type&gt; </w:t>
      </w:r>
      <w:proofErr w:type="spellStart"/>
      <w:r>
        <w:rPr>
          <w:rFonts w:ascii="Verdana" w:hAnsi="Verdana"/>
          <w:sz w:val="24"/>
          <w:szCs w:val="24"/>
        </w:rPr>
        <w:t>ctrl+s</w:t>
      </w:r>
      <w:proofErr w:type="spellEnd"/>
      <w:r>
        <w:rPr>
          <w:rFonts w:ascii="Verdana" w:hAnsi="Verdana"/>
          <w:sz w:val="24"/>
          <w:szCs w:val="24"/>
        </w:rPr>
        <w:t xml:space="preserve"> and </w:t>
      </w:r>
      <w:proofErr w:type="spellStart"/>
      <w:r>
        <w:rPr>
          <w:rFonts w:ascii="Verdana" w:hAnsi="Verdana"/>
          <w:sz w:val="24"/>
          <w:szCs w:val="24"/>
        </w:rPr>
        <w:t>ctrl+x</w:t>
      </w:r>
      <w:proofErr w:type="spellEnd"/>
    </w:p>
    <w:p w14:paraId="17F631BC" w14:textId="0EB0DD77" w:rsidR="006875EF" w:rsidRPr="006875EF" w:rsidRDefault="006875EF" w:rsidP="006875EF">
      <w:pPr>
        <w:pStyle w:val="ListParagraph"/>
        <w:numPr>
          <w:ilvl w:val="1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then in terminal type &gt; exit</w:t>
      </w:r>
    </w:p>
    <w:p w14:paraId="1967943A" w14:textId="22A5526B" w:rsidR="00873FE9" w:rsidRDefault="00873FE9" w:rsidP="00873FE9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Open terminal: type &gt; </w:t>
      </w:r>
      <w:proofErr w:type="spellStart"/>
      <w:r>
        <w:rPr>
          <w:rFonts w:ascii="Verdana" w:hAnsi="Verdana"/>
          <w:sz w:val="24"/>
          <w:szCs w:val="24"/>
        </w:rPr>
        <w:t>sudo</w:t>
      </w:r>
      <w:proofErr w:type="spellEnd"/>
      <w:r>
        <w:rPr>
          <w:rFonts w:ascii="Verdana" w:hAnsi="Verdana"/>
          <w:sz w:val="24"/>
          <w:szCs w:val="24"/>
        </w:rPr>
        <w:t xml:space="preserve"> apt </w:t>
      </w:r>
      <w:r w:rsidR="006875EF">
        <w:rPr>
          <w:rFonts w:ascii="Verdana" w:hAnsi="Verdana"/>
          <w:sz w:val="24"/>
          <w:szCs w:val="24"/>
        </w:rPr>
        <w:t>update</w:t>
      </w:r>
    </w:p>
    <w:p w14:paraId="0BE679D9" w14:textId="77777777" w:rsidR="006875EF" w:rsidRDefault="006875EF" w:rsidP="006875EF">
      <w:pPr>
        <w:rPr>
          <w:rFonts w:ascii="Verdana" w:hAnsi="Verdana"/>
          <w:sz w:val="24"/>
          <w:szCs w:val="24"/>
        </w:rPr>
      </w:pPr>
    </w:p>
    <w:p w14:paraId="6DA02016" w14:textId="243C6D29" w:rsidR="006875EF" w:rsidRDefault="006875EF" w:rsidP="006875EF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>MAKE SURE ALL COMMAND IN TERMINAL CORRECTLY.</w:t>
      </w:r>
    </w:p>
    <w:p w14:paraId="4937AA35" w14:textId="77777777" w:rsidR="00D367AD" w:rsidRDefault="00D367AD" w:rsidP="006875EF">
      <w:pPr>
        <w:rPr>
          <w:rFonts w:ascii="Verdana" w:hAnsi="Verdana"/>
          <w:b/>
          <w:bCs/>
          <w:sz w:val="24"/>
          <w:szCs w:val="24"/>
        </w:rPr>
      </w:pPr>
    </w:p>
    <w:p w14:paraId="0EDF0DC5" w14:textId="4A652626" w:rsidR="00D367AD" w:rsidRPr="006875EF" w:rsidRDefault="00D367AD" w:rsidP="00DF533A">
      <w:pPr>
        <w:jc w:val="center"/>
        <w:rPr>
          <w:rFonts w:ascii="Verdana" w:hAnsi="Verdana"/>
          <w:b/>
          <w:bCs/>
          <w:sz w:val="24"/>
          <w:szCs w:val="24"/>
          <w:rPrChange w:id="6" w:author="Bhargav Jani" w:date="2024-07-22T17:55:00Z" w16du:dateUtc="2024-07-22T12:25:00Z">
            <w:rPr/>
          </w:rPrChange>
        </w:rPr>
      </w:pPr>
      <w:r>
        <w:rPr>
          <w:rFonts w:ascii="Verdana" w:hAnsi="Verdana"/>
          <w:b/>
          <w:bCs/>
          <w:sz w:val="24"/>
          <w:szCs w:val="24"/>
        </w:rPr>
        <w:t>-----------------------------------------------------------------------------------------</w:t>
      </w:r>
    </w:p>
    <w:sectPr w:rsidR="00D367AD" w:rsidRPr="006875EF" w:rsidSect="00866AAA">
      <w:type w:val="continuous"/>
      <w:pgSz w:w="13608" w:h="16840" w:code="9"/>
      <w:pgMar w:top="720" w:right="720" w:bottom="720" w:left="720" w:header="709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CEE5E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75E658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97A46D0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D06C12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1262B9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AD411F8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B3469C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D086A3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547EC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C0AEBB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7E57DF"/>
    <w:multiLevelType w:val="hybridMultilevel"/>
    <w:tmpl w:val="3BC44710"/>
    <w:lvl w:ilvl="0" w:tplc="972CF5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20042C7"/>
    <w:multiLevelType w:val="hybridMultilevel"/>
    <w:tmpl w:val="B1767C82"/>
    <w:lvl w:ilvl="0" w:tplc="B204C64A">
      <w:numFmt w:val="bullet"/>
      <w:lvlText w:val="-"/>
      <w:lvlJc w:val="left"/>
      <w:pPr>
        <w:ind w:left="1080" w:hanging="360"/>
      </w:pPr>
      <w:rPr>
        <w:rFonts w:ascii="Verdana" w:eastAsiaTheme="minorHAnsi" w:hAnsi="Verdana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DD05944"/>
    <w:multiLevelType w:val="hybridMultilevel"/>
    <w:tmpl w:val="A9D02EE8"/>
    <w:lvl w:ilvl="0" w:tplc="03567A2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F8A37EB"/>
    <w:multiLevelType w:val="hybridMultilevel"/>
    <w:tmpl w:val="387C5432"/>
    <w:lvl w:ilvl="0" w:tplc="E01E83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7126423"/>
    <w:multiLevelType w:val="hybridMultilevel"/>
    <w:tmpl w:val="CCDE1D5E"/>
    <w:lvl w:ilvl="0" w:tplc="865E596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393431294">
    <w:abstractNumId w:val="11"/>
  </w:num>
  <w:num w:numId="2" w16cid:durableId="1705715315">
    <w:abstractNumId w:val="10"/>
  </w:num>
  <w:num w:numId="3" w16cid:durableId="889459864">
    <w:abstractNumId w:val="14"/>
  </w:num>
  <w:num w:numId="4" w16cid:durableId="1727752792">
    <w:abstractNumId w:val="13"/>
  </w:num>
  <w:num w:numId="5" w16cid:durableId="1726224638">
    <w:abstractNumId w:val="12"/>
  </w:num>
  <w:num w:numId="6" w16cid:durableId="274218019">
    <w:abstractNumId w:val="9"/>
  </w:num>
  <w:num w:numId="7" w16cid:durableId="511721586">
    <w:abstractNumId w:val="7"/>
  </w:num>
  <w:num w:numId="8" w16cid:durableId="26488887">
    <w:abstractNumId w:val="6"/>
  </w:num>
  <w:num w:numId="9" w16cid:durableId="1308557529">
    <w:abstractNumId w:val="5"/>
  </w:num>
  <w:num w:numId="10" w16cid:durableId="1722244278">
    <w:abstractNumId w:val="4"/>
  </w:num>
  <w:num w:numId="11" w16cid:durableId="1267422759">
    <w:abstractNumId w:val="8"/>
  </w:num>
  <w:num w:numId="12" w16cid:durableId="454564511">
    <w:abstractNumId w:val="3"/>
  </w:num>
  <w:num w:numId="13" w16cid:durableId="475688558">
    <w:abstractNumId w:val="2"/>
  </w:num>
  <w:num w:numId="14" w16cid:durableId="2007590996">
    <w:abstractNumId w:val="1"/>
  </w:num>
  <w:num w:numId="15" w16cid:durableId="157944383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Bhargav Jani">
    <w15:presenceInfo w15:providerId="Windows Live" w15:userId="6ccb109a08164bd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71D"/>
    <w:rsid w:val="00062150"/>
    <w:rsid w:val="00083AD0"/>
    <w:rsid w:val="00097141"/>
    <w:rsid w:val="000C66DE"/>
    <w:rsid w:val="00145808"/>
    <w:rsid w:val="00150B7E"/>
    <w:rsid w:val="001829A6"/>
    <w:rsid w:val="0019538A"/>
    <w:rsid w:val="001C5E41"/>
    <w:rsid w:val="001E0402"/>
    <w:rsid w:val="00204C4C"/>
    <w:rsid w:val="00232B35"/>
    <w:rsid w:val="00236FE3"/>
    <w:rsid w:val="0024347D"/>
    <w:rsid w:val="00253E16"/>
    <w:rsid w:val="002B59F0"/>
    <w:rsid w:val="002C5AF0"/>
    <w:rsid w:val="00313451"/>
    <w:rsid w:val="0035223D"/>
    <w:rsid w:val="00353965"/>
    <w:rsid w:val="00356560"/>
    <w:rsid w:val="003816AE"/>
    <w:rsid w:val="00391FA9"/>
    <w:rsid w:val="00394036"/>
    <w:rsid w:val="003C37DC"/>
    <w:rsid w:val="003D2689"/>
    <w:rsid w:val="00400593"/>
    <w:rsid w:val="00450EEC"/>
    <w:rsid w:val="00457861"/>
    <w:rsid w:val="004804BC"/>
    <w:rsid w:val="0049480E"/>
    <w:rsid w:val="005126D1"/>
    <w:rsid w:val="00527E40"/>
    <w:rsid w:val="0053147A"/>
    <w:rsid w:val="005B31B0"/>
    <w:rsid w:val="005B786E"/>
    <w:rsid w:val="005F2A6A"/>
    <w:rsid w:val="00602FDE"/>
    <w:rsid w:val="00606A0B"/>
    <w:rsid w:val="006110FB"/>
    <w:rsid w:val="00653419"/>
    <w:rsid w:val="00660311"/>
    <w:rsid w:val="006875EF"/>
    <w:rsid w:val="006A2BF2"/>
    <w:rsid w:val="006B22BA"/>
    <w:rsid w:val="006D222D"/>
    <w:rsid w:val="006E777D"/>
    <w:rsid w:val="00710BBF"/>
    <w:rsid w:val="0071660A"/>
    <w:rsid w:val="00735785"/>
    <w:rsid w:val="00741F56"/>
    <w:rsid w:val="00745E13"/>
    <w:rsid w:val="007A18B8"/>
    <w:rsid w:val="007B5ED3"/>
    <w:rsid w:val="007E3122"/>
    <w:rsid w:val="0080166E"/>
    <w:rsid w:val="00866AAA"/>
    <w:rsid w:val="0087147D"/>
    <w:rsid w:val="00873FE9"/>
    <w:rsid w:val="0088412B"/>
    <w:rsid w:val="00884911"/>
    <w:rsid w:val="0089053E"/>
    <w:rsid w:val="008A5F0B"/>
    <w:rsid w:val="008B0444"/>
    <w:rsid w:val="008B24C7"/>
    <w:rsid w:val="008D3CBA"/>
    <w:rsid w:val="008F10C6"/>
    <w:rsid w:val="0090208F"/>
    <w:rsid w:val="009208CA"/>
    <w:rsid w:val="009276CC"/>
    <w:rsid w:val="00960C2D"/>
    <w:rsid w:val="00961C3E"/>
    <w:rsid w:val="009A1FA6"/>
    <w:rsid w:val="009B383C"/>
    <w:rsid w:val="009C46D8"/>
    <w:rsid w:val="00A058B2"/>
    <w:rsid w:val="00A110D3"/>
    <w:rsid w:val="00A14D82"/>
    <w:rsid w:val="00A73DC4"/>
    <w:rsid w:val="00A7465D"/>
    <w:rsid w:val="00A96A05"/>
    <w:rsid w:val="00AB33B9"/>
    <w:rsid w:val="00AC44D2"/>
    <w:rsid w:val="00AE04A8"/>
    <w:rsid w:val="00AF74F3"/>
    <w:rsid w:val="00B10FCF"/>
    <w:rsid w:val="00B61839"/>
    <w:rsid w:val="00B709F7"/>
    <w:rsid w:val="00B87485"/>
    <w:rsid w:val="00BE35F9"/>
    <w:rsid w:val="00BE48EB"/>
    <w:rsid w:val="00C24686"/>
    <w:rsid w:val="00C55A53"/>
    <w:rsid w:val="00C74B26"/>
    <w:rsid w:val="00C94C58"/>
    <w:rsid w:val="00CB74D8"/>
    <w:rsid w:val="00CE3124"/>
    <w:rsid w:val="00D020A3"/>
    <w:rsid w:val="00D367AD"/>
    <w:rsid w:val="00D609FA"/>
    <w:rsid w:val="00D738E5"/>
    <w:rsid w:val="00D85D70"/>
    <w:rsid w:val="00D87532"/>
    <w:rsid w:val="00DA306A"/>
    <w:rsid w:val="00DB0130"/>
    <w:rsid w:val="00DD30DE"/>
    <w:rsid w:val="00DF533A"/>
    <w:rsid w:val="00E01104"/>
    <w:rsid w:val="00E02F4D"/>
    <w:rsid w:val="00E16AF1"/>
    <w:rsid w:val="00E50587"/>
    <w:rsid w:val="00E5066D"/>
    <w:rsid w:val="00E51B32"/>
    <w:rsid w:val="00E7271D"/>
    <w:rsid w:val="00ED1700"/>
    <w:rsid w:val="00ED389C"/>
    <w:rsid w:val="00EE7941"/>
    <w:rsid w:val="00F0599B"/>
    <w:rsid w:val="00F15BBE"/>
    <w:rsid w:val="00F16124"/>
    <w:rsid w:val="00F32427"/>
    <w:rsid w:val="00F611B1"/>
    <w:rsid w:val="00F90FD3"/>
    <w:rsid w:val="00F95F78"/>
    <w:rsid w:val="00FA73FD"/>
    <w:rsid w:val="00FD6E96"/>
    <w:rsid w:val="00FF6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50BC0"/>
  <w15:chartTrackingRefBased/>
  <w15:docId w15:val="{01264564-A9E4-4926-9538-2957D63C6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22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22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22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222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222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222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222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222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7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01104"/>
    <w:pPr>
      <w:ind w:left="720"/>
      <w:contextualSpacing/>
    </w:pPr>
  </w:style>
  <w:style w:type="paragraph" w:styleId="Revision">
    <w:name w:val="Revision"/>
    <w:hidden/>
    <w:uiPriority w:val="99"/>
    <w:semiHidden/>
    <w:rsid w:val="009C46D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22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22D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6D222D"/>
  </w:style>
  <w:style w:type="paragraph" w:styleId="BlockText">
    <w:name w:val="Block Text"/>
    <w:basedOn w:val="Normal"/>
    <w:uiPriority w:val="99"/>
    <w:semiHidden/>
    <w:unhideWhenUsed/>
    <w:rsid w:val="006D222D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6D222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D222D"/>
  </w:style>
  <w:style w:type="paragraph" w:styleId="BodyText2">
    <w:name w:val="Body Text 2"/>
    <w:basedOn w:val="Normal"/>
    <w:link w:val="BodyText2Char"/>
    <w:uiPriority w:val="99"/>
    <w:semiHidden/>
    <w:unhideWhenUsed/>
    <w:rsid w:val="006D222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D222D"/>
  </w:style>
  <w:style w:type="paragraph" w:styleId="BodyText3">
    <w:name w:val="Body Text 3"/>
    <w:basedOn w:val="Normal"/>
    <w:link w:val="BodyText3Char"/>
    <w:uiPriority w:val="99"/>
    <w:semiHidden/>
    <w:unhideWhenUsed/>
    <w:rsid w:val="006D222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D222D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6D222D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6D222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D222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D222D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6D222D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6D222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D222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D222D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D222D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D222D"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D22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6D222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6D222D"/>
  </w:style>
  <w:style w:type="paragraph" w:styleId="CommentText">
    <w:name w:val="annotation text"/>
    <w:basedOn w:val="Normal"/>
    <w:link w:val="CommentTextChar"/>
    <w:uiPriority w:val="99"/>
    <w:semiHidden/>
    <w:unhideWhenUsed/>
    <w:rsid w:val="006D222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222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22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222D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D222D"/>
  </w:style>
  <w:style w:type="character" w:customStyle="1" w:styleId="DateChar">
    <w:name w:val="Date Char"/>
    <w:basedOn w:val="DefaultParagraphFont"/>
    <w:link w:val="Date"/>
    <w:uiPriority w:val="99"/>
    <w:semiHidden/>
    <w:rsid w:val="006D222D"/>
  </w:style>
  <w:style w:type="paragraph" w:styleId="DocumentMap">
    <w:name w:val="Document Map"/>
    <w:basedOn w:val="Normal"/>
    <w:link w:val="DocumentMapChar"/>
    <w:uiPriority w:val="99"/>
    <w:semiHidden/>
    <w:unhideWhenUsed/>
    <w:rsid w:val="006D222D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D222D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6D222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6D222D"/>
  </w:style>
  <w:style w:type="paragraph" w:styleId="EndnoteText">
    <w:name w:val="endnote text"/>
    <w:basedOn w:val="Normal"/>
    <w:link w:val="EndnoteTextChar"/>
    <w:uiPriority w:val="99"/>
    <w:semiHidden/>
    <w:unhideWhenUsed/>
    <w:rsid w:val="006D222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D222D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6D222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6D222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6D22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222D"/>
  </w:style>
  <w:style w:type="paragraph" w:styleId="FootnoteText">
    <w:name w:val="footnote text"/>
    <w:basedOn w:val="Normal"/>
    <w:link w:val="FootnoteTextChar"/>
    <w:uiPriority w:val="99"/>
    <w:semiHidden/>
    <w:unhideWhenUsed/>
    <w:rsid w:val="006D222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D222D"/>
    <w:rPr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6D22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222D"/>
  </w:style>
  <w:style w:type="character" w:customStyle="1" w:styleId="Heading2Char">
    <w:name w:val="Heading 2 Char"/>
    <w:basedOn w:val="DefaultParagraphFont"/>
    <w:link w:val="Heading2"/>
    <w:uiPriority w:val="9"/>
    <w:semiHidden/>
    <w:rsid w:val="006D22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22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22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222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222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22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22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22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6D222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6D222D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222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222D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6D222D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6D222D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222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222D"/>
    <w:rPr>
      <w:i/>
      <w:iCs/>
      <w:color w:val="4472C4" w:themeColor="accent1"/>
    </w:rPr>
  </w:style>
  <w:style w:type="paragraph" w:styleId="List">
    <w:name w:val="List"/>
    <w:basedOn w:val="Normal"/>
    <w:uiPriority w:val="99"/>
    <w:semiHidden/>
    <w:unhideWhenUsed/>
    <w:rsid w:val="006D222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6D222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6D222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6D222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6D222D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6D222D"/>
    <w:pPr>
      <w:numPr>
        <w:numId w:val="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6D222D"/>
    <w:pPr>
      <w:numPr>
        <w:numId w:val="7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6D222D"/>
    <w:pPr>
      <w:numPr>
        <w:numId w:val="8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6D222D"/>
    <w:pPr>
      <w:numPr>
        <w:numId w:val="9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6D222D"/>
    <w:pPr>
      <w:numPr>
        <w:numId w:val="10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6D222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6D222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6D222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6D222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6D222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6D222D"/>
    <w:pPr>
      <w:numPr>
        <w:numId w:val="11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6D222D"/>
    <w:pPr>
      <w:numPr>
        <w:numId w:val="1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6D222D"/>
    <w:pPr>
      <w:numPr>
        <w:numId w:val="1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6D222D"/>
    <w:pPr>
      <w:numPr>
        <w:numId w:val="1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6D222D"/>
    <w:pPr>
      <w:numPr>
        <w:numId w:val="15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6D222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D222D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6D222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6D222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6D22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6D222D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6D222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6D222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6D222D"/>
  </w:style>
  <w:style w:type="paragraph" w:styleId="PlainText">
    <w:name w:val="Plain Text"/>
    <w:basedOn w:val="Normal"/>
    <w:link w:val="PlainTextChar"/>
    <w:uiPriority w:val="99"/>
    <w:semiHidden/>
    <w:unhideWhenUsed/>
    <w:rsid w:val="006D222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D222D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D222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222D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6D222D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6D222D"/>
  </w:style>
  <w:style w:type="paragraph" w:styleId="Signature">
    <w:name w:val="Signature"/>
    <w:basedOn w:val="Normal"/>
    <w:link w:val="SignatureChar"/>
    <w:uiPriority w:val="99"/>
    <w:semiHidden/>
    <w:unhideWhenUsed/>
    <w:rsid w:val="006D222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6D222D"/>
  </w:style>
  <w:style w:type="paragraph" w:styleId="Subtitle">
    <w:name w:val="Subtitle"/>
    <w:basedOn w:val="Normal"/>
    <w:next w:val="Normal"/>
    <w:link w:val="SubtitleChar"/>
    <w:uiPriority w:val="11"/>
    <w:qFormat/>
    <w:rsid w:val="006D222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D222D"/>
    <w:rPr>
      <w:rFonts w:eastAsiaTheme="minorEastAsia"/>
      <w:color w:val="5A5A5A" w:themeColor="text1" w:themeTint="A5"/>
      <w:spacing w:val="15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6D222D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6D222D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6D22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2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6D222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D222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6D222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6D222D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D222D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D222D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D222D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D222D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D222D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D222D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222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26" Type="http://schemas.openxmlformats.org/officeDocument/2006/relationships/customXml" Target="ink/ink8.xml"/><Relationship Id="rId39" Type="http://schemas.openxmlformats.org/officeDocument/2006/relationships/customXml" Target="ink/ink14.xm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customXml" Target="ink/ink7.xml"/><Relationship Id="rId32" Type="http://schemas.openxmlformats.org/officeDocument/2006/relationships/customXml" Target="ink/ink11.xml"/><Relationship Id="rId37" Type="http://schemas.openxmlformats.org/officeDocument/2006/relationships/customXml" Target="ink/ink13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4.png"/><Relationship Id="rId30" Type="http://schemas.openxmlformats.org/officeDocument/2006/relationships/customXml" Target="ink/ink10.xml"/><Relationship Id="rId35" Type="http://schemas.openxmlformats.org/officeDocument/2006/relationships/customXml" Target="ink/ink12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microsoft.com/office/2011/relationships/people" Target="people.xm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20" Type="http://schemas.openxmlformats.org/officeDocument/2006/relationships/customXml" Target="ink/ink5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9.xm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24:02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42 194 24575,'-1'108'0,"2"124"0,4-183 0,17 79 0,-8-56 0,15 55 0,3 22 0,-28-110 0,-1 43 0,-3-49 0,1 1 0,7 37 0,-1-16 0,-2 0 0,-6 107 0,-1-59 0,2-89 0,0-1 0,0 1 0,-1-1 0,-1 0 0,0 1 0,-1-1 0,0 0 0,-1 0 0,-1 0 0,0-1 0,-7 14 0,11-24 0,0-1 0,0 0 0,0 1 0,0-1 0,0 1 0,1 0 0,-1-1 0,1 1 0,-1-1 0,1 1 0,-1 0 0,1-1 0,0 1 0,0 0 0,0 0 0,0-1 0,0 1 0,0 0 0,1-1 0,-1 1 0,1 0 0,-1-1 0,1 1 0,-1 0 0,3 2 0,-1-1 0,1 0 0,-1-1 0,1 1 0,0-1 0,0 1 0,0-1 0,1 0 0,-1 0 0,0 0 0,1-1 0,3 2 0,41 15 0,0-2 0,1-2 0,1-3 0,76 9 0,-87-14 0,59 18 0,-63-15 0,0-1 0,48 6 0,65-10 0,-132-5 0,-1 0 0,1-1 0,-1 0 0,0-2 0,0 0 0,0 0 0,20-10 0,0-10 0,-30 20 0,0 0 0,0 0 0,1 1 0,-1-1 0,1 1 0,9-4 0,122-43 0,-130 47 0,1 1 0,-1-2 0,1 1 0,-1-1 0,0 0 0,0 0 0,-1-1 0,1 0 0,-1 0 0,0 0 0,-1-1 0,1 0 0,8-12 0,-7 7 0,-1-1 0,0 1 0,-1-1 0,0 0 0,-1-1 0,0 1 0,3-26 0,-1-14 0,-3 0 0,-5-81 0,0 31 0,2-1162 0,0 1258 0,0 0 0,0-1 0,-1 2 0,1-1 0,-1 0 0,-1 0 0,1 0 0,-1 0 0,0 0 0,0 1 0,-1-1 0,0 1 0,0 0 0,0 0 0,0 0 0,-1 0 0,0 0 0,0 1 0,0 0 0,0 0 0,-1 0 0,0 0 0,0 0 0,0 1 0,0 0 0,0 0 0,-1 1 0,1-1 0,-1 1 0,0 1 0,1-1 0,-1 1 0,0 0 0,0 0 0,0 0 0,-12 1 0,-296 1 0,116 1 0,-513-2 0,707 0 0,-1 0 0,1 1 0,0-1 0,-1 1 0,1 0 0,0 0 0,-1 0 0,1 0 0,0 1 0,0 0 0,-5 3 0,7-4 0,1 0 0,0 0 0,0 0 0,0 0 0,0 0 0,1 0 0,-1 0 0,0 1 0,0-1 0,1 0 0,-1 1 0,1-1 0,-1 0 0,1 1 0,-1-1 0,1 1 0,0-1 0,0 1 0,0-1 0,0 0 0,0 1 0,0-1 0,0 1 0,0-1 0,0 1 0,1-1 0,-1 1 0,1-1 0,-1 0 0,1 1 0,0-1 0,-1 0 0,1 1 0,0-1 0,0 0 0,0 0 0,1 2 0,27 31-33,5 7 152,-33-39-215,1 1-1,-1-1 0,1 1 0,-1 0 1,0 0-1,0-1 0,0 1 0,0 0 1,-1 0-1,1 0 0,-1 0 0,0 0 0,0 0 1,0 3-1,-3 12-6729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22.6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2266 740 24575,'-19'0'0,"0"1"0,1-1 0,0 0 0,-1-2 0,1 0 0,0-1 0,0-1 0,-20-7 0,0-3 0,0 1 0,-1 3 0,0 1 0,-1 2 0,0 1 0,0 2 0,-55 3 0,-715 4 0,454-5 0,348 2-80,1 0 0,0 1-1,0 0 1,0 0 0,0 0-1,0 1 1,0 0 0,0 0-1,0 1 1,1 0 0,-1 0 0,1 1-1,0-1 1,0 1 0,0 1-1,-6 6 1,2-3-6746</inkml:trace>
  <inkml:trace contextRef="#ctx0" brushRef="#br0" timeOffset="2886.73">1 0 24575,'0'337'-1365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07.3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1962 22 24575,'-1822'0'0,"1808"-1"33,0 0 0,0-1 0,-14-4 0,-22-3-1530,30 7-5329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55:37.5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74 45 24575,'6'0'0,"1"-1"0,0 0 0,-1 0 0,1-1 0,11-5 0,11-2 0,7 1 0,1 2 0,0 1 0,0 2 0,0 2 0,37 3 0,-70-2 0,0 0 0,0 1 0,0 0 0,0 0 0,0 0 0,0 0 0,-1 1 0,1-1 0,0 1 0,-1 0 0,0 0 0,1 1 0,-1-1 0,0 0 0,0 1 0,0 0 0,-1 0 0,1 0 0,0 0 0,-1 0 0,0 0 0,0 1 0,0-1 0,0 1 0,-1 0 0,1-1 0,-1 1 0,0 0 0,0 0 0,0 5 0,2 9 0,-2 0 0,0 0 0,-1 1 0,-1-1 0,-4 23 0,5-38 0,-1 0 0,0 0 0,0 0 0,0 0 0,0 0 0,0-1 0,0 1 0,-1 0 0,1 0 0,-1-1 0,0 1 0,0-1 0,0 0 0,0 1 0,0-1 0,-1 0 0,1 0 0,0 0 0,-1-1 0,0 1 0,1 0 0,-1-1 0,0 0 0,0 0 0,0 0 0,0 0 0,0 0 0,-4 0 0,-10 2 0,1-2 0,-1 0 0,0 0 0,-19-3 0,11 1 0,-33 0 0,28 0 0,25 1 0,11 0 0,357 0 0,-359 0 0,0 1 0,0-1 0,0 0 0,0 1 0,0 0 0,0 0 0,0 0 0,-1 1 0,1-1 0,0 1 0,-1 0 0,1 0 0,-1 0 0,1 0 0,-1 1 0,5 4 0,-4-3 0,0 1 0,-1 0 0,1 0 0,-1 0 0,0 0 0,-1 0 0,1 1 0,-1-1 0,0 1 0,2 9 0,-2-7 0,-1 0 0,0 1 0,0-1 0,-1 0 0,0 0 0,0 1 0,-1-1 0,0 0 0,0 0 0,-1 0 0,0 0 0,-1 0 0,1 0 0,-2 0 0,1-1 0,-9 14 0,0-5 0,-1-1 0,-1-1 0,0 0 0,-1-1 0,0 0 0,-1-1 0,-1-1 0,-30 16 0,33-20 0,1-1 0,1 0 0,-1 0 0,0-1 0,0-1 0,-1 0 0,1-1 0,-1 0 0,-19 0 0,-2-1 0,13-1 0,0 0 0,0-1 0,0-1 0,0-1 0,-41-10 0,57 10 0,1-1 0,0 0 0,0 0 0,1 0 0,-1-1 0,0 1 0,1-1 0,0 0 0,0-1 0,0 1 0,1 0 0,-6-9 0,-3-9 0,-17-35 0,23 43 0,-13-38-1365,12 40-5461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55:33.5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1 597 24575,'0'-6'0,"1"1"0,0-1 0,1 0 0,-1 1 0,1-1 0,0 0 0,5-7 0,2-10 0,-2 3 0,54-137 0,-51 135 0,1 1 0,1 1 0,1 0 0,1 1 0,18-20 0,-1 5 0,2 1 0,1 1 0,67-46 0,-96 74 0,1 1 0,0 0 0,0 0 0,1 0 0,-1 1 0,1 0 0,-1 0 0,1 1 0,0 0 0,10-1 0,-13 2 0,0 0 0,0 0 0,-1 1 0,1-1 0,0 1 0,-1 0 0,1 0 0,-1 0 0,1 1 0,-1-1 0,1 1 0,-1 0 0,0 0 0,0 0 0,0 0 0,0 0 0,0 1 0,0-1 0,-1 1 0,4 4 0,3 6 0,-2 1 0,0 0 0,0 0 0,-1 0 0,-1 1 0,0-1 0,-1 1 0,-1 1 0,-1-1 0,2 16 0,-2 12 0,-1 1 0,-7 58 0,6-96 0,0 0 0,-1 0 0,0 0 0,0-1 0,-1 1 0,1 0 0,-1-1 0,0 1 0,-1-1 0,1 1 0,-1-1 0,0 0 0,0 0 0,-1-1 0,0 1 0,0-1 0,0 1 0,0-1 0,0 0 0,-1-1 0,0 1 0,0-1 0,0 0 0,-10 5 0,-156 74 0,132-63 0,28-13 0,0 0 0,-1-1 0,1 0 0,-1-1 0,0 0 0,-20 3 0,254-10 0,-119 4 0,-66 1 42,0 2 0,56 13 0,-56-10-539,1 0 0,43 0 0,-62-6-6329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55:14.4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24575,'0'425'-1365,"0"-407"-5461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36:12.4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35:56.4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4:05.9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386 0 24575,'-17'9'0,"0"-2"0,0 0 0,-1-1 0,0-1 0,-20 4 0,28-7 0,1 1 0,-1 0 0,1 1 0,0 0 0,0 0 0,0 1 0,0 0 0,1 1 0,-10 7 0,-10 11 0,-29 33 0,14-13 0,40-42 0,0 1 0,0 0 0,1 0 0,-1 1 0,1-1 0,0 0 0,-1 1 0,2-1 0,-1 1 0,0 0 0,1 0 0,-1 0 0,1 0 0,0 0 0,1 0 0,-1 0 0,1 0 0,-1 0 0,1 0 0,0 0 0,1 0 0,-1 0 0,1 0 0,2 7 0,-1-3 0,1-1 0,1 0 0,-1 1 0,1-1 0,1-1 0,-1 1 0,1-1 0,0 0 0,1 0 0,-1 0 0,11 7 0,2 2 40,1 0 0,30 15 0,-41-25-205,1-1 0,1 0 0,-1-1 0,0 0 0,1 0 0,0-1 0,0 0 0,14 0 0,-2-1-6661</inkml:trace>
  <inkml:trace contextRef="#ctx0" brushRef="#br0" timeOffset="1733.81">344 233 24575,'-2'18'0,"0"-1"0,-1 1 0,-1-1 0,0 0 0,-13 29 0,8-22 0,-10 45 0,12 7 0,6-52 0,-9 42 0,3-12-1365,6-37-5461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51.3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 0 24575,'-2'28'0,"-8"50"0,6-56 0,1 0 0,0 0 0,2 40 0,2-60 0,-1 0 0,1 0 0,0 0 0,0 0 0,0 0 0,0 0 0,0 0 0,0 0 0,0 0 0,1 0 0,-1 0 0,0-1 0,1 1 0,0-1 0,-1 1 0,1-1 0,0 0 0,0 1 0,0-1 0,0 0 0,0 0 0,0 0 0,0-1 0,0 1 0,0 0 0,0-1 0,1 1 0,3-1 0,8 2 0,1 0 0,0-1 0,17-1 0,-20-1 0,45-2 0,-39 1 0,-1 1 0,0 1 0,0 0 0,0 1 0,25 5 0,-13 4 0,-1 1 0,0 1 0,40 25 0,2 1 0,-66-36 0,-1 0 0,1 1 0,-1-1 0,1 1 0,-1 0 0,0 0 0,0 0 0,0 0 0,0 1 0,-1-1 0,1 1 0,-1 0 0,0-1 0,0 1 0,-1 0 0,1 0 0,-1 0 0,1 1 0,-1-1 0,-1 0 0,1 0 0,0 1 0,-1-1 0,0 0 0,0 1 0,-1-1 0,1 0 0,-1 1 0,0-1 0,0 0 0,0 0 0,0 0 0,-1 0 0,0 0 0,0 0 0,0 0 0,0 0 0,0-1 0,-1 1 0,0-1 0,0 0 0,0 1 0,0-1 0,0-1 0,0 1 0,-1 0 0,0-1 0,1 0 0,-8 4 0,-4 0 0,-1-1 0,1-1 0,-1 0 0,0-1 0,1 0 0,-20 0 0,-101-4 0,53-2 0,36 4-57,25 1-270,0-2 0,-1-1 0,-31-4 0,35 0-6499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46.6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2011 0 24575,'-11'1'0,"0"1"0,0 0 0,0 1 0,0 0 0,1 0 0,-14 7 0,-13 4 0,-34 2 0,45-11 0,-36 12 0,54-14 0,1 0 0,0 0 0,0 0 0,0 1 0,0 0 0,0 1 0,1 0 0,0 0 0,-6 6 0,-3 2 0,1 0 0,-1-1 0,-1-1 0,0-1 0,-20 10 0,11-6 0,-30 23 0,25-14 0,0-1 0,-1-1 0,-1-2 0,-1-1 0,-56 22 0,73-34 0,0 2 0,-21 12 0,26-14 0,-1 1 0,1-2 0,-1 1 0,0-2 0,-18 6 0,-35 0-57,-1-3 0,0-3-1,-77-5 1,58 0-1079,67 1-5690</inkml:trace>
  <inkml:trace contextRef="#ctx0" brushRef="#br0" timeOffset="1963.93">1 148 24575,'381'0'-1365,"-361"0"-5461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39.0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2047 0 24575,'-31'57'0,"13"-26"0,1 1 0,-19 52 0,29-66 0,-1 0 0,-1 0 0,-1-1 0,-18 25 0,19-30 0,0 0 0,1 0 0,1 0 0,0 1 0,1 0 0,0 1 0,1-1 0,0 1 0,-3 22 0,7-32 0,1 1 0,-1 0 0,0-1 0,0 1 0,0-1 0,-1 1 0,1-1 0,-1 0 0,0 0 0,-5 7 0,5-8 0,0-1 0,-1 0 0,1 0 0,-1 1 0,0-2 0,0 1 0,1 0 0,-1 0 0,-1-1 0,1 0 0,0 1 0,0-1 0,0-1 0,-1 1 0,-4 0 0,-9 2 0,1-1 0,-1-1 0,0 0 0,-1-2 0,1 0 0,-27-5 0,31 1 0,14 4 0,0 2 0,1-1 0,0 1 0,0 0 0,0 0 0,-1-1 0,1 1 0,0 1 0,-1-1 0,1 0 0,-1 0 0,2 2 0,12 15 0,-1 0 0,-1 1 0,-1 1 0,16 36 0,2 1 0,-8-9 0,-17-36 0,1 0 0,0-1 0,14 23 0,-16-29-91,0 1 0,0-1 0,0 1 0,0-1 0,1-1 0,0 1 0,0-1 0,1 1 0,-1-2 0,1 1 0,0 0 0,-1-1 0,2 0 0,11 4 0,4-3-6735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32.1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2567 0 24575,'-429'0'0,"423"0"0,0 0 0,1 1 0,-1-1 0,0 1 0,1 0 0,-1 1 0,0-1 0,1 1 0,-1 0 0,1 0 0,-9 6 0,11-5 0,-1-1 0,1 1 0,0 0 0,0 1 0,0-1 0,0 0 0,1 1 0,-1 0 0,1-1 0,0 1 0,0 0 0,0 0 0,1 0 0,0 1 0,-1-1 0,1 5 0,-5 30 0,2 0 0,2 1 0,6 76 0,-2 48 0,-2-161 0,0 0 0,0 0 0,-1 0 0,1 0 0,-1-1 0,0 1 0,0 0 0,0 0 0,0-1 0,0 1 0,-1-1 0,1 1 0,-1-1 0,1 1 0,-1-1 0,0 0 0,0 0 0,0 0 0,0 0 0,-1 0 0,1 0 0,0-1 0,-1 1 0,1-1 0,-1 1 0,1-1 0,-1 0 0,-3 1 0,-7 0 0,1 0 0,-1 0 0,1-1 0,-1 0 0,-16-2 0,7 0 0,-70 1 0,-146-5 0,210 1 0,1-1 0,-1-1 0,1-1 0,0-1 0,-40-19 0,46 19 0,-1 1 0,1 1 0,-1 1 0,-31-3 0,-17-4 0,-170-34 0,174 30-1365,51 14-5461</inkml:trace>
  <inkml:trace contextRef="#ctx0" brushRef="#br0" timeOffset="2440.91">218 255 24575,'23'0'0,"1"0"0,0 2 0,-1 1 0,35 8 0,-53-10 0,1 0 0,-1 1 0,0 0 0,0 0 0,0 1 0,0-1 0,0 1 0,0 0 0,-1 0 0,0 1 0,1-1 0,-1 1 0,0 0 0,-1 0 0,1 0 0,-1 1 0,0-1 0,0 1 0,0 0 0,0 0 0,-1 0 0,0 0 0,0 0 0,-1 1 0,2 6 0,-1-3 0,-1 1 0,0-1 0,-1 0 0,0 1 0,0-1 0,-1 0 0,0 1 0,-1-1 0,-5 18 0,6-23 0,-1 0 0,0 0 0,0 0 0,-1 0 0,1 0 0,-1 0 0,0-1 0,0 1 0,0-1 0,0 0 0,-1 0 0,1 0 0,-1 0 0,0-1 0,1 1 0,-1-1 0,0 0 0,-1 0 0,1-1 0,0 1 0,-1-1 0,-4 1 0,-11 1 0,0-1 0,0-1 0,0 0 0,0-2 0,-25-4 0,44 5 0,0 0 0,-1 0 0,1 0 0,-1 0 0,1-1 0,0 1 0,-1-1 0,1 1 0,0-1 0,0 1 0,-1-1 0,1 0 0,0 0 0,0 1 0,0-1 0,0 0 0,-2-1 0,3 1 0,0 0 0,0 1 0,-1-1 0,1 0 0,0 1 0,0-1 0,0 0 0,0 0 0,0 1 0,0-1 0,0 0 0,0 1 0,0-1 0,0 0 0,0 0 0,0 1 0,0-1 0,1 0 0,-1 1 0,0-1 0,0 0 0,1 1 0,0-2 0,1 0 0,0-1 0,0 0 0,0 1 0,0 0 0,1-1 0,-1 1 0,1 0 0,0 0 0,-1 0 0,1 1 0,0-1 0,6-1 0,-5 1 0,1 1 0,-1-1 0,0 2 0,0-1 0,1 0 0,-1 1 0,1 0 0,-1 0 0,0 0 0,1 0 0,-1 1 0,1-1 0,-1 1 0,0 0 0,0 1 0,0-1 0,1 1 0,-1 0 0,7 4 0,-7-3 0,-1 1 0,1-1 0,-1 1 0,1 0 0,-1 0 0,0 0 0,-1 0 0,1 0 0,-1 1 0,0-1 0,0 1 0,0 0 0,0 0 0,-1-1 0,0 1 0,0 0 0,0 7 0,0-5 0,0 0 0,0 0 0,-1 0 0,0 0 0,-1 0 0,1 0 0,-1 0 0,-4 11 0,4-16 0,0 1 0,0-1 0,-1 0 0,1 1 0,-1-1 0,0 0 0,0 0 0,1 0 0,-1 0 0,-1 0 0,1 0 0,0 0 0,0-1 0,-1 1 0,1-1 0,-1 0 0,1 0 0,-1 1 0,1-2 0,-1 1 0,0 0 0,1-1 0,-1 1 0,-3-1 0,-26 3 0,-1-1 0,-50-6 0,4 1 0,72 3-114,0-1 1,0 0-1,0 0 0,0 0 0,0-1 1,0 0-1,1-1 0,-1 1 0,1-1 1,-1-1-1,-7-5 0,2 3-6712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12:43:29.1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121 2 24575,'22'0'0,"-13"-1"0,0 1 0,0 0 0,0 1 0,1-1 0,16 6 0,-23-6 0,-1 1 0,0 0 0,0 0 0,0 0 0,0 0 0,-1 1 0,1-1 0,0 0 0,-1 1 0,1-1 0,0 1 0,-1 0 0,0-1 0,1 1 0,-1 0 0,0 0 0,0 0 0,0 0 0,0 0 0,0 0 0,-1 0 0,1 0 0,0 0 0,-1 1 0,0-1 0,1 0 0,-1 0 0,0 0 0,-1 5 0,1-2 0,-1 0 0,0 0 0,-1 0 0,1 1 0,-1-1 0,0-1 0,0 1 0,-1 0 0,1 0 0,-1-1 0,0 0 0,0 1 0,-1-1 0,-5 5 0,-1 1 0,0-1 0,0 0 0,-1-1 0,-17 11 0,-67 25 0,48-27 0,119-15 0,205-3-1365,-256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4A5D1-533E-40E0-B5DF-0EC854232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10</Pages>
  <Words>587</Words>
  <Characters>3055</Characters>
  <Application>Microsoft Office Word</Application>
  <DocSecurity>0</DocSecurity>
  <Lines>122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Jani</dc:creator>
  <cp:keywords/>
  <dc:description/>
  <cp:lastModifiedBy>Bhargav Jani</cp:lastModifiedBy>
  <cp:revision>37</cp:revision>
  <cp:lastPrinted>2024-07-22T17:18:00Z</cp:lastPrinted>
  <dcterms:created xsi:type="dcterms:W3CDTF">2024-07-22T15:24:00Z</dcterms:created>
  <dcterms:modified xsi:type="dcterms:W3CDTF">2024-07-22T17:19:00Z</dcterms:modified>
</cp:coreProperties>
</file>